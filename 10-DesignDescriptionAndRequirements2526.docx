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EEFD0" w14:textId="0B93A695" w:rsidR="007618D0" w:rsidRPr="00C06C5E" w:rsidRDefault="0001628F" w:rsidP="006B0CFA">
      <w:pPr>
        <w:pStyle w:val="Title"/>
      </w:pPr>
      <w:r w:rsidRPr="00C06C5E">
        <w:t xml:space="preserve">Design Description and Requirements </w:t>
      </w:r>
    </w:p>
    <w:p w14:paraId="04C2D482" w14:textId="5DEEED40" w:rsidR="002A10D7" w:rsidRPr="00C06C5E" w:rsidRDefault="002A10D7" w:rsidP="00A442D7">
      <w:pPr>
        <w:rPr>
          <w:rStyle w:val="Italic"/>
          <w:color w:val="0070C0"/>
        </w:rPr>
      </w:pPr>
      <w:r w:rsidRPr="00C06C5E">
        <w:rPr>
          <w:rStyle w:val="Italic"/>
        </w:rPr>
        <w:t xml:space="preserve">Project Title: </w:t>
      </w:r>
      <w:r w:rsidRPr="00C06C5E">
        <w:t>Cryo</w:t>
      </w:r>
      <w:r w:rsidR="00E922D4">
        <w:t>genic</w:t>
      </w:r>
      <w:r w:rsidRPr="00C06C5E">
        <w:t xml:space="preserve"> Superconducting Film Characterization Apparatus</w:t>
      </w:r>
    </w:p>
    <w:p w14:paraId="415F413D" w14:textId="30EC69E8" w:rsidR="002A10D7" w:rsidRPr="00C06C5E" w:rsidRDefault="002A10D7" w:rsidP="00A442D7">
      <w:pPr>
        <w:rPr>
          <w:rStyle w:val="Italic"/>
        </w:rPr>
      </w:pPr>
      <w:r w:rsidRPr="00C06C5E">
        <w:rPr>
          <w:rStyle w:val="Italic"/>
          <w:color w:val="000000" w:themeColor="text1"/>
        </w:rPr>
        <w:t xml:space="preserve">To: Dr. </w:t>
      </w:r>
      <w:r w:rsidR="008B2DC1">
        <w:rPr>
          <w:rStyle w:val="Italic"/>
          <w:color w:val="000000" w:themeColor="text1"/>
        </w:rPr>
        <w:t xml:space="preserve">Nathan </w:t>
      </w:r>
      <w:r w:rsidRPr="00C06C5E">
        <w:rPr>
          <w:rStyle w:val="Italic"/>
          <w:color w:val="000000" w:themeColor="text1"/>
        </w:rPr>
        <w:t>Brooks (</w:t>
      </w:r>
      <w:hyperlink r:id="rId11" w:history="1">
        <w:r w:rsidRPr="00C06C5E">
          <w:rPr>
            <w:rStyle w:val="Hyperlink"/>
            <w:color w:val="000000" w:themeColor="text1"/>
          </w:rPr>
          <w:t>brooksnc@rose-hulman.edu</w:t>
        </w:r>
      </w:hyperlink>
      <w:r w:rsidRPr="00C06C5E">
        <w:rPr>
          <w:rStyle w:val="Italic"/>
          <w:color w:val="000000" w:themeColor="text1"/>
        </w:rPr>
        <w:t xml:space="preserve">), Dr. </w:t>
      </w:r>
      <w:r w:rsidR="008B2DC1">
        <w:rPr>
          <w:rStyle w:val="Italic"/>
          <w:color w:val="000000" w:themeColor="text1"/>
        </w:rPr>
        <w:t xml:space="preserve">Nicole </w:t>
      </w:r>
      <w:r w:rsidRPr="00C06C5E">
        <w:rPr>
          <w:rStyle w:val="Italic"/>
          <w:color w:val="000000" w:themeColor="text1"/>
        </w:rPr>
        <w:t>Pfiester Latham</w:t>
      </w:r>
    </w:p>
    <w:p w14:paraId="7E569BF8" w14:textId="77777777" w:rsidR="002A10D7" w:rsidRPr="00C06C5E" w:rsidRDefault="002A10D7" w:rsidP="00A442D7">
      <w:pPr>
        <w:rPr>
          <w:rStyle w:val="Italic"/>
        </w:rPr>
      </w:pPr>
      <w:r w:rsidRPr="00C06C5E">
        <w:rPr>
          <w:rStyle w:val="Italic"/>
        </w:rPr>
        <w:t>From: Bonde Borca, Chong-Yi Su, Quinton Wing, Yueqiao Wang</w:t>
      </w:r>
    </w:p>
    <w:p w14:paraId="5BAA7EFD" w14:textId="045EABC2" w:rsidR="002A10D7" w:rsidRPr="00C06C5E" w:rsidRDefault="002A10D7" w:rsidP="00A442D7">
      <w:pPr>
        <w:rPr>
          <w:color w:val="0070C0"/>
        </w:rPr>
      </w:pPr>
      <w:r w:rsidRPr="00C06C5E">
        <w:rPr>
          <w:rStyle w:val="Italic"/>
        </w:rPr>
        <w:t xml:space="preserve">Date: </w:t>
      </w:r>
      <w:r w:rsidR="00FD1ECC">
        <w:rPr>
          <w:rStyle w:val="Italic"/>
        </w:rPr>
        <w:t>11</w:t>
      </w:r>
      <w:r w:rsidR="00FD2D0B">
        <w:rPr>
          <w:rStyle w:val="Italic"/>
        </w:rPr>
        <w:t>/14</w:t>
      </w:r>
      <w:r w:rsidRPr="00C06C5E">
        <w:rPr>
          <w:rStyle w:val="Italic"/>
        </w:rPr>
        <w:t>/2025</w:t>
      </w:r>
    </w:p>
    <w:p w14:paraId="2BD170F5" w14:textId="4B0E13F2" w:rsidR="002A10D7" w:rsidRDefault="002A10D7" w:rsidP="1D1E0C00">
      <w:pPr>
        <w:pStyle w:val="Line"/>
        <w:rPr>
          <w:rStyle w:val="Hyperlink"/>
          <w:rFonts w:ascii="Georgia" w:hAnsi="Georgia" w:cstheme="minorBidi"/>
          <w:i/>
          <w:iCs/>
          <w:color w:val="000000" w:themeColor="text1"/>
          <w:u w:val="none"/>
        </w:rPr>
      </w:pPr>
      <w:r>
        <w:t xml:space="preserve">Email: borcabg@rose-hulman.edu, suc@rose-hulman.edu, wingqk@rose-hulman.edu, </w:t>
      </w:r>
      <w:ins w:id="0" w:author="Brooks, Nathan" w:date="2025-11-15T20:26:00Z">
        <w:r>
          <w:fldChar w:fldCharType="begin"/>
        </w:r>
        <w:r>
          <w:instrText xml:space="preserve">HYPERLINK "mailto:wangy61@rose-hulman.edu" </w:instrText>
        </w:r>
        <w:r>
          <w:fldChar w:fldCharType="separate"/>
        </w:r>
      </w:ins>
      <w:r w:rsidRPr="1D1E0C00">
        <w:rPr>
          <w:rStyle w:val="Hyperlink"/>
        </w:rPr>
        <w:t>wangy61@rose-hulman.edu</w:t>
      </w:r>
      <w:r>
        <w:fldChar w:fldCharType="end"/>
      </w:r>
    </w:p>
    <w:p w14:paraId="0CBEC6EA" w14:textId="2C59019E" w:rsidR="1D1E0C00" w:rsidRDefault="1D1E0C00" w:rsidP="1D1E0C00">
      <w:pPr>
        <w:pStyle w:val="Line"/>
      </w:pPr>
    </w:p>
    <w:tbl>
      <w:tblPr>
        <w:tblStyle w:val="TableGrid"/>
        <w:tblW w:w="0" w:type="auto"/>
        <w:tblInd w:w="-64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1440"/>
        <w:gridCol w:w="3555"/>
        <w:gridCol w:w="2745"/>
        <w:gridCol w:w="3060"/>
      </w:tblGrid>
      <w:tr w:rsidR="1D1E0C00" w14:paraId="3DB200BF" w14:textId="77777777" w:rsidTr="1D1E0C00">
        <w:trPr>
          <w:trHeight w:val="300"/>
        </w:trPr>
        <w:tc>
          <w:tcPr>
            <w:tcW w:w="1440" w:type="dxa"/>
            <w:tcMar>
              <w:left w:w="105" w:type="dxa"/>
              <w:right w:w="105" w:type="dxa"/>
            </w:tcMar>
          </w:tcPr>
          <w:p w14:paraId="044351E1" w14:textId="7023FEF7" w:rsidR="1D1E0C00" w:rsidRDefault="1D1E0C00" w:rsidP="1D1E0C00">
            <w:pPr>
              <w:rPr>
                <w:rFonts w:ascii="Calibri" w:eastAsia="Calibri" w:hAnsi="Calibri" w:cs="Calibri"/>
                <w:color w:val="000000" w:themeColor="text1"/>
              </w:rPr>
            </w:pPr>
            <w:r w:rsidRPr="1D1E0C00">
              <w:rPr>
                <w:rFonts w:ascii="Calibri" w:eastAsia="Calibri" w:hAnsi="Calibri" w:cs="Calibri"/>
                <w:color w:val="000000" w:themeColor="text1"/>
              </w:rPr>
              <w:t>Item</w:t>
            </w:r>
          </w:p>
        </w:tc>
        <w:tc>
          <w:tcPr>
            <w:tcW w:w="3555" w:type="dxa"/>
            <w:tcMar>
              <w:left w:w="105" w:type="dxa"/>
              <w:right w:w="105" w:type="dxa"/>
            </w:tcMar>
          </w:tcPr>
          <w:p w14:paraId="1CFE04C3" w14:textId="7F64831F" w:rsidR="1D1E0C00" w:rsidRDefault="1D1E0C00" w:rsidP="1D1E0C00">
            <w:pPr>
              <w:rPr>
                <w:rFonts w:ascii="Calibri" w:eastAsia="Calibri" w:hAnsi="Calibri" w:cs="Calibri"/>
                <w:color w:val="000000" w:themeColor="text1"/>
              </w:rPr>
            </w:pPr>
            <w:r w:rsidRPr="1D1E0C00">
              <w:rPr>
                <w:rFonts w:ascii="Calibri" w:eastAsia="Calibri" w:hAnsi="Calibri" w:cs="Calibri"/>
                <w:color w:val="000000" w:themeColor="text1"/>
              </w:rPr>
              <w:t>Exemplary</w:t>
            </w:r>
          </w:p>
        </w:tc>
        <w:tc>
          <w:tcPr>
            <w:tcW w:w="2745" w:type="dxa"/>
            <w:tcMar>
              <w:left w:w="105" w:type="dxa"/>
              <w:right w:w="105" w:type="dxa"/>
            </w:tcMar>
          </w:tcPr>
          <w:p w14:paraId="3BA51CB9" w14:textId="1E2F044D" w:rsidR="1D1E0C00" w:rsidRDefault="1D1E0C00" w:rsidP="1D1E0C00">
            <w:pPr>
              <w:ind w:firstLine="720"/>
              <w:rPr>
                <w:rFonts w:ascii="Calibri" w:eastAsia="Calibri" w:hAnsi="Calibri" w:cs="Calibri"/>
                <w:color w:val="000000" w:themeColor="text1"/>
              </w:rPr>
            </w:pPr>
            <w:r w:rsidRPr="1D1E0C00">
              <w:rPr>
                <w:rFonts w:ascii="Calibri" w:eastAsia="Calibri" w:hAnsi="Calibri" w:cs="Calibri"/>
                <w:color w:val="000000" w:themeColor="text1"/>
              </w:rPr>
              <w:t>Adequate</w:t>
            </w:r>
          </w:p>
        </w:tc>
        <w:tc>
          <w:tcPr>
            <w:tcW w:w="3060" w:type="dxa"/>
            <w:tcMar>
              <w:left w:w="105" w:type="dxa"/>
              <w:right w:w="105" w:type="dxa"/>
            </w:tcMar>
          </w:tcPr>
          <w:p w14:paraId="442DD3D1" w14:textId="10C96F3F" w:rsidR="1D1E0C00" w:rsidRDefault="1D1E0C00" w:rsidP="1D1E0C00">
            <w:pPr>
              <w:rPr>
                <w:rFonts w:ascii="Calibri" w:eastAsia="Calibri" w:hAnsi="Calibri" w:cs="Calibri"/>
                <w:color w:val="000000" w:themeColor="text1"/>
              </w:rPr>
            </w:pPr>
            <w:r w:rsidRPr="1D1E0C00">
              <w:rPr>
                <w:rFonts w:ascii="Calibri" w:eastAsia="Calibri" w:hAnsi="Calibri" w:cs="Calibri"/>
                <w:color w:val="000000" w:themeColor="text1"/>
              </w:rPr>
              <w:t>Inadequate</w:t>
            </w:r>
          </w:p>
        </w:tc>
      </w:tr>
      <w:tr w:rsidR="1D1E0C00" w14:paraId="267BF793" w14:textId="77777777" w:rsidTr="1D1E0C00">
        <w:trPr>
          <w:trHeight w:val="300"/>
        </w:trPr>
        <w:tc>
          <w:tcPr>
            <w:tcW w:w="1440" w:type="dxa"/>
            <w:tcMar>
              <w:left w:w="105" w:type="dxa"/>
              <w:right w:w="105" w:type="dxa"/>
            </w:tcMar>
          </w:tcPr>
          <w:p w14:paraId="7007706F" w14:textId="74A1A019"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Exec Summary</w:t>
            </w:r>
          </w:p>
        </w:tc>
        <w:tc>
          <w:tcPr>
            <w:tcW w:w="3555" w:type="dxa"/>
            <w:shd w:val="clear" w:color="auto" w:fill="D6E3BC" w:themeFill="accent3" w:themeFillTint="66"/>
            <w:tcMar>
              <w:left w:w="105" w:type="dxa"/>
              <w:right w:w="105" w:type="dxa"/>
            </w:tcMar>
          </w:tcPr>
          <w:p w14:paraId="2AA1E260" w14:textId="244660C4"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A succinct and clear description of the overall project goal and why the project is important</w:t>
            </w:r>
          </w:p>
        </w:tc>
        <w:tc>
          <w:tcPr>
            <w:tcW w:w="2745" w:type="dxa"/>
            <w:tcMar>
              <w:left w:w="105" w:type="dxa"/>
              <w:right w:w="105" w:type="dxa"/>
            </w:tcMar>
          </w:tcPr>
          <w:p w14:paraId="659DAA89" w14:textId="629C9022"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Project goals can be discerned but could be more clear or succinct.</w:t>
            </w:r>
          </w:p>
        </w:tc>
        <w:tc>
          <w:tcPr>
            <w:tcW w:w="3060" w:type="dxa"/>
            <w:tcMar>
              <w:left w:w="105" w:type="dxa"/>
              <w:right w:w="105" w:type="dxa"/>
            </w:tcMar>
          </w:tcPr>
          <w:p w14:paraId="41CDA143" w14:textId="414FDE65"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Not clear. Insufficient detail to be useful. Too verbose to be useful.</w:t>
            </w:r>
          </w:p>
        </w:tc>
      </w:tr>
      <w:tr w:rsidR="1D1E0C00" w14:paraId="1926F38C" w14:textId="77777777" w:rsidTr="1D1E0C00">
        <w:trPr>
          <w:trHeight w:val="300"/>
        </w:trPr>
        <w:tc>
          <w:tcPr>
            <w:tcW w:w="1440" w:type="dxa"/>
            <w:tcMar>
              <w:left w:w="105" w:type="dxa"/>
              <w:right w:w="105" w:type="dxa"/>
            </w:tcMar>
          </w:tcPr>
          <w:p w14:paraId="247DB088" w14:textId="75CC4018"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Requirements</w:t>
            </w:r>
          </w:p>
        </w:tc>
        <w:tc>
          <w:tcPr>
            <w:tcW w:w="3555" w:type="dxa"/>
            <w:tcMar>
              <w:left w:w="105" w:type="dxa"/>
              <w:right w:w="105" w:type="dxa"/>
            </w:tcMar>
          </w:tcPr>
          <w:p w14:paraId="1B274ED5" w14:textId="2A9C9CAE"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Requirements are specific, verifiable, achievable, relevant, atomic, unambiguous, and independent of implementation.  Appropriate verification statements are provided for each requirement. Sufficient number are present to fully describe the system.</w:t>
            </w:r>
          </w:p>
        </w:tc>
        <w:tc>
          <w:tcPr>
            <w:tcW w:w="2745" w:type="dxa"/>
            <w:shd w:val="clear" w:color="auto" w:fill="D6E3BC" w:themeFill="accent3" w:themeFillTint="66"/>
            <w:tcMar>
              <w:left w:w="105" w:type="dxa"/>
              <w:right w:w="105" w:type="dxa"/>
            </w:tcMar>
          </w:tcPr>
          <w:p w14:paraId="6DA72C38" w14:textId="1B4FBF44"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Requirements are present in sufficient number to represent the key behaviors of the system. Requirements are relevant and necessary, but could be worded more effectively.</w:t>
            </w:r>
          </w:p>
        </w:tc>
        <w:tc>
          <w:tcPr>
            <w:tcW w:w="3060" w:type="dxa"/>
            <w:tcMar>
              <w:left w:w="105" w:type="dxa"/>
              <w:right w:w="105" w:type="dxa"/>
            </w:tcMar>
          </w:tcPr>
          <w:p w14:paraId="66413E50" w14:textId="7957516A"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Non-standard syntax is used. Requirements are not verifiable during this project. Not phrased in terms of system. Requirements are not verifiable. Requirements are vague without a clear goal.</w:t>
            </w:r>
          </w:p>
        </w:tc>
      </w:tr>
      <w:tr w:rsidR="1D1E0C00" w14:paraId="4DC4DF58" w14:textId="77777777" w:rsidTr="1D1E0C00">
        <w:trPr>
          <w:trHeight w:val="300"/>
        </w:trPr>
        <w:tc>
          <w:tcPr>
            <w:tcW w:w="1440" w:type="dxa"/>
            <w:tcMar>
              <w:left w:w="105" w:type="dxa"/>
              <w:right w:w="105" w:type="dxa"/>
            </w:tcMar>
          </w:tcPr>
          <w:p w14:paraId="05FA1A64" w14:textId="3D7528EF"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Design Description</w:t>
            </w:r>
          </w:p>
        </w:tc>
        <w:tc>
          <w:tcPr>
            <w:tcW w:w="3555" w:type="dxa"/>
            <w:shd w:val="clear" w:color="auto" w:fill="D6E3BC" w:themeFill="accent3" w:themeFillTint="66"/>
            <w:tcMar>
              <w:left w:w="105" w:type="dxa"/>
              <w:right w:w="105" w:type="dxa"/>
            </w:tcMar>
          </w:tcPr>
          <w:p w14:paraId="34CFE209" w14:textId="2491CEB6"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 xml:space="preserve">A clear high-level view of the system is presented first. System is decomposed in an easy to understand manner. Each subsection is described in sufficient detail with appropriate images and diagrams. Each subsection design description is related to requirements. </w:t>
            </w:r>
          </w:p>
        </w:tc>
        <w:tc>
          <w:tcPr>
            <w:tcW w:w="2745" w:type="dxa"/>
            <w:tcMar>
              <w:left w:w="105" w:type="dxa"/>
              <w:right w:w="105" w:type="dxa"/>
            </w:tcMar>
          </w:tcPr>
          <w:p w14:paraId="4C3182BB" w14:textId="0B7899B5"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A high-level view of the system is presented first. System is decomposed, but could be more clear. Each subsection is provided but could have more detail. Most subsections designs are related to requirements.</w:t>
            </w:r>
          </w:p>
        </w:tc>
        <w:tc>
          <w:tcPr>
            <w:tcW w:w="3060" w:type="dxa"/>
            <w:tcMar>
              <w:left w:w="105" w:type="dxa"/>
              <w:right w:w="105" w:type="dxa"/>
            </w:tcMar>
          </w:tcPr>
          <w:p w14:paraId="6FBC4D5C" w14:textId="2C22D71C"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 xml:space="preserve">A high-level design is not presented or is not helpful at all. There is no clear relationship between subsections and the high-level description. Few if any of the subsection descriptions are related to requirements. Insufficient diagrams and images. </w:t>
            </w:r>
          </w:p>
        </w:tc>
      </w:tr>
      <w:tr w:rsidR="1D1E0C00" w14:paraId="6CBD4070" w14:textId="77777777" w:rsidTr="1D1E0C00">
        <w:trPr>
          <w:trHeight w:val="300"/>
        </w:trPr>
        <w:tc>
          <w:tcPr>
            <w:tcW w:w="1440" w:type="dxa"/>
            <w:tcMar>
              <w:left w:w="105" w:type="dxa"/>
              <w:right w:w="105" w:type="dxa"/>
            </w:tcMar>
          </w:tcPr>
          <w:p w14:paraId="50B13BEF" w14:textId="2FEB8258"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Figures</w:t>
            </w:r>
          </w:p>
        </w:tc>
        <w:tc>
          <w:tcPr>
            <w:tcW w:w="3555" w:type="dxa"/>
            <w:shd w:val="clear" w:color="auto" w:fill="D6E3BC" w:themeFill="accent3" w:themeFillTint="66"/>
            <w:tcMar>
              <w:left w:w="105" w:type="dxa"/>
              <w:right w:w="105" w:type="dxa"/>
            </w:tcMar>
          </w:tcPr>
          <w:p w14:paraId="40DEF77B" w14:textId="25F5102E"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 xml:space="preserve">All figures have captions, they are cited in the text before the figure appears. The font size is reasonable to read from a distance of 3 ft, The figures are not blurry. </w:t>
            </w:r>
          </w:p>
        </w:tc>
        <w:tc>
          <w:tcPr>
            <w:tcW w:w="2745" w:type="dxa"/>
            <w:tcMar>
              <w:left w:w="105" w:type="dxa"/>
              <w:right w:w="105" w:type="dxa"/>
            </w:tcMar>
          </w:tcPr>
          <w:p w14:paraId="032811AA" w14:textId="2C5BC0B7"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The figures help to explain the text but they are hard to read. The figure captions are not descriptive.</w:t>
            </w:r>
          </w:p>
        </w:tc>
        <w:tc>
          <w:tcPr>
            <w:tcW w:w="3060" w:type="dxa"/>
            <w:tcMar>
              <w:left w:w="105" w:type="dxa"/>
              <w:right w:w="105" w:type="dxa"/>
            </w:tcMar>
          </w:tcPr>
          <w:p w14:paraId="466B1ACB" w14:textId="417A02C1"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There are insufficient figures or the figures do not clearly support or aid the text.</w:t>
            </w:r>
          </w:p>
        </w:tc>
      </w:tr>
      <w:tr w:rsidR="1D1E0C00" w14:paraId="6DBF1A99" w14:textId="77777777" w:rsidTr="1D1E0C00">
        <w:trPr>
          <w:trHeight w:val="300"/>
        </w:trPr>
        <w:tc>
          <w:tcPr>
            <w:tcW w:w="1440" w:type="dxa"/>
            <w:tcMar>
              <w:left w:w="105" w:type="dxa"/>
              <w:right w:w="105" w:type="dxa"/>
            </w:tcMar>
          </w:tcPr>
          <w:p w14:paraId="6B28500D" w14:textId="12056546"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Decision Justification</w:t>
            </w:r>
          </w:p>
        </w:tc>
        <w:tc>
          <w:tcPr>
            <w:tcW w:w="3555" w:type="dxa"/>
            <w:tcMar>
              <w:left w:w="105" w:type="dxa"/>
              <w:right w:w="105" w:type="dxa"/>
            </w:tcMar>
          </w:tcPr>
          <w:p w14:paraId="58108DE4" w14:textId="2D5E0F99"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 xml:space="preserve">Decision criteria are explicitly based upon Features and/or requirements. The purpose of the decision with respect to project goals is presented and very clear. The final decision is explicitly and clearly presented. </w:t>
            </w:r>
          </w:p>
        </w:tc>
        <w:tc>
          <w:tcPr>
            <w:tcW w:w="2745" w:type="dxa"/>
            <w:shd w:val="clear" w:color="auto" w:fill="D6E3BC" w:themeFill="accent3" w:themeFillTint="66"/>
            <w:tcMar>
              <w:left w:w="105" w:type="dxa"/>
              <w:right w:w="105" w:type="dxa"/>
            </w:tcMar>
          </w:tcPr>
          <w:p w14:paraId="221A5B7A" w14:textId="331717DC"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 xml:space="preserve">Relationship between criteria and Features is present but could be more clear. The purpose of the decision with respect to project goals is presented but could be more clear. The final decision is presented but its relationship to the Features could be more clear. </w:t>
            </w:r>
          </w:p>
        </w:tc>
        <w:tc>
          <w:tcPr>
            <w:tcW w:w="3060" w:type="dxa"/>
            <w:tcMar>
              <w:left w:w="105" w:type="dxa"/>
              <w:right w:w="105" w:type="dxa"/>
            </w:tcMar>
          </w:tcPr>
          <w:p w14:paraId="6910931C" w14:textId="6144B29C" w:rsidR="1D1E0C00" w:rsidRDefault="1D1E0C00" w:rsidP="1D1E0C00">
            <w:pPr>
              <w:rPr>
                <w:rFonts w:ascii="Calibri" w:eastAsia="Calibri" w:hAnsi="Calibri" w:cs="Calibri"/>
                <w:color w:val="000000" w:themeColor="text1"/>
                <w:sz w:val="20"/>
                <w:szCs w:val="20"/>
              </w:rPr>
            </w:pPr>
            <w:r w:rsidRPr="1D1E0C00">
              <w:rPr>
                <w:rFonts w:ascii="Calibri" w:eastAsia="Calibri" w:hAnsi="Calibri" w:cs="Calibri"/>
                <w:color w:val="000000" w:themeColor="text1"/>
                <w:sz w:val="20"/>
                <w:szCs w:val="20"/>
              </w:rPr>
              <w:t>Features are not used as decision criteria. Relationship of the decision to the project is not described clearly. The decision is trivial and was made without any analysis.</w:t>
            </w:r>
          </w:p>
        </w:tc>
      </w:tr>
    </w:tbl>
    <w:p w14:paraId="4BB5E33A" w14:textId="6623F81D" w:rsidR="1D1E0C00" w:rsidRDefault="1D1E0C00" w:rsidP="1D1E0C00">
      <w:pPr>
        <w:pStyle w:val="Line"/>
      </w:pPr>
    </w:p>
    <w:sdt>
      <w:sdtPr>
        <w:rPr>
          <w:rFonts w:ascii="Georgia" w:eastAsiaTheme="minorEastAsia" w:hAnsi="Georgia" w:cstheme="minorBidi"/>
          <w:b w:val="0"/>
          <w:bCs w:val="0"/>
          <w:color w:val="auto"/>
          <w:sz w:val="22"/>
          <w:szCs w:val="22"/>
        </w:rPr>
        <w:id w:val="-403139982"/>
        <w:docPartObj>
          <w:docPartGallery w:val="Table of Contents"/>
          <w:docPartUnique/>
        </w:docPartObj>
      </w:sdtPr>
      <w:sdtEndPr>
        <w:rPr>
          <w:sz w:val="20"/>
          <w:szCs w:val="20"/>
        </w:rPr>
      </w:sdtEndPr>
      <w:sdtContent>
        <w:p w14:paraId="6DD71290" w14:textId="25ACDF3D" w:rsidR="004B4F62" w:rsidRPr="004C448D" w:rsidRDefault="004B4F62" w:rsidP="006225A7">
          <w:pPr>
            <w:pStyle w:val="TOCHeading"/>
            <w:numPr>
              <w:ilvl w:val="0"/>
              <w:numId w:val="0"/>
            </w:numPr>
            <w:ind w:left="540"/>
          </w:pPr>
          <w:r w:rsidRPr="004C448D">
            <w:t>Table of Contents</w:t>
          </w:r>
        </w:p>
        <w:p w14:paraId="549D5B6E" w14:textId="73B3E479" w:rsidR="00981447" w:rsidRDefault="006019FE">
          <w:pPr>
            <w:pStyle w:val="TOC1"/>
            <w:tabs>
              <w:tab w:val="left" w:pos="440"/>
              <w:tab w:val="right" w:leader="dot" w:pos="9350"/>
            </w:tabs>
            <w:rPr>
              <w:rFonts w:asciiTheme="minorHAnsi" w:eastAsiaTheme="minorEastAsia" w:hAnsiTheme="minorHAnsi" w:cstheme="minorBidi"/>
              <w:b w:val="0"/>
              <w:bCs w:val="0"/>
              <w:caps w:val="0"/>
              <w:noProof/>
              <w:kern w:val="2"/>
              <w:sz w:val="24"/>
              <w:szCs w:val="24"/>
              <w14:ligatures w14:val="standardContextual"/>
            </w:rPr>
          </w:pPr>
          <w:r w:rsidRPr="004C448D">
            <w:fldChar w:fldCharType="begin"/>
          </w:r>
          <w:r w:rsidRPr="004C448D">
            <w:instrText xml:space="preserve"> TOC \o "1-3" \h \z \u </w:instrText>
          </w:r>
          <w:r w:rsidRPr="004C448D">
            <w:fldChar w:fldCharType="separate"/>
          </w:r>
          <w:hyperlink w:anchor="_Toc214057123" w:history="1">
            <w:r w:rsidR="00981447" w:rsidRPr="008B06EB">
              <w:rPr>
                <w:rStyle w:val="Hyperlink"/>
                <w:noProof/>
              </w:rPr>
              <w:t>I.</w:t>
            </w:r>
            <w:r w:rsidR="00981447">
              <w:rPr>
                <w:rFonts w:asciiTheme="minorHAnsi" w:eastAsiaTheme="minorEastAsia" w:hAnsiTheme="minorHAnsi" w:cstheme="minorBidi"/>
                <w:b w:val="0"/>
                <w:bCs w:val="0"/>
                <w:caps w:val="0"/>
                <w:noProof/>
                <w:kern w:val="2"/>
                <w:sz w:val="24"/>
                <w:szCs w:val="24"/>
                <w14:ligatures w14:val="standardContextual"/>
              </w:rPr>
              <w:tab/>
            </w:r>
            <w:r w:rsidR="00981447" w:rsidRPr="008B06EB">
              <w:rPr>
                <w:rStyle w:val="Hyperlink"/>
                <w:noProof/>
              </w:rPr>
              <w:t>Executive Summary</w:t>
            </w:r>
            <w:r w:rsidR="00981447">
              <w:rPr>
                <w:noProof/>
                <w:webHidden/>
              </w:rPr>
              <w:tab/>
            </w:r>
            <w:r w:rsidR="00981447">
              <w:rPr>
                <w:noProof/>
                <w:webHidden/>
              </w:rPr>
              <w:fldChar w:fldCharType="begin"/>
            </w:r>
            <w:r w:rsidR="00981447">
              <w:rPr>
                <w:noProof/>
                <w:webHidden/>
              </w:rPr>
              <w:instrText xml:space="preserve"> PAGEREF _Toc214057123 \h </w:instrText>
            </w:r>
            <w:r w:rsidR="00981447">
              <w:rPr>
                <w:noProof/>
                <w:webHidden/>
              </w:rPr>
            </w:r>
            <w:r w:rsidR="00981447">
              <w:rPr>
                <w:noProof/>
                <w:webHidden/>
              </w:rPr>
              <w:fldChar w:fldCharType="separate"/>
            </w:r>
            <w:r w:rsidR="00981447">
              <w:rPr>
                <w:noProof/>
                <w:webHidden/>
              </w:rPr>
              <w:t>II:2</w:t>
            </w:r>
            <w:r w:rsidR="00981447">
              <w:rPr>
                <w:noProof/>
                <w:webHidden/>
              </w:rPr>
              <w:fldChar w:fldCharType="end"/>
            </w:r>
          </w:hyperlink>
        </w:p>
        <w:p w14:paraId="33C95B49" w14:textId="55B30F14" w:rsidR="00981447" w:rsidRDefault="00981447">
          <w:pPr>
            <w:pStyle w:val="TOC1"/>
            <w:tabs>
              <w:tab w:val="left" w:pos="660"/>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214057124" w:history="1">
            <w:r w:rsidRPr="008B06EB">
              <w:rPr>
                <w:rStyle w:val="Hyperlink"/>
                <w:noProof/>
              </w:rPr>
              <w:t>II.</w:t>
            </w:r>
            <w:r>
              <w:rPr>
                <w:rFonts w:asciiTheme="minorHAnsi" w:eastAsiaTheme="minorEastAsia" w:hAnsiTheme="minorHAnsi" w:cstheme="minorBidi"/>
                <w:b w:val="0"/>
                <w:bCs w:val="0"/>
                <w:caps w:val="0"/>
                <w:noProof/>
                <w:kern w:val="2"/>
                <w:sz w:val="24"/>
                <w:szCs w:val="24"/>
                <w14:ligatures w14:val="standardContextual"/>
              </w:rPr>
              <w:tab/>
            </w:r>
            <w:r w:rsidRPr="008B06EB">
              <w:rPr>
                <w:rStyle w:val="Hyperlink"/>
                <w:noProof/>
              </w:rPr>
              <w:t>Technical Requirements</w:t>
            </w:r>
            <w:r>
              <w:rPr>
                <w:noProof/>
                <w:webHidden/>
              </w:rPr>
              <w:tab/>
            </w:r>
            <w:r>
              <w:rPr>
                <w:noProof/>
                <w:webHidden/>
              </w:rPr>
              <w:fldChar w:fldCharType="begin"/>
            </w:r>
            <w:r>
              <w:rPr>
                <w:noProof/>
                <w:webHidden/>
              </w:rPr>
              <w:instrText xml:space="preserve"> PAGEREF _Toc214057124 \h </w:instrText>
            </w:r>
            <w:r>
              <w:rPr>
                <w:noProof/>
                <w:webHidden/>
              </w:rPr>
            </w:r>
            <w:r>
              <w:rPr>
                <w:noProof/>
                <w:webHidden/>
              </w:rPr>
              <w:fldChar w:fldCharType="separate"/>
            </w:r>
            <w:r>
              <w:rPr>
                <w:noProof/>
                <w:webHidden/>
              </w:rPr>
              <w:t>II:3</w:t>
            </w:r>
            <w:r>
              <w:rPr>
                <w:noProof/>
                <w:webHidden/>
              </w:rPr>
              <w:fldChar w:fldCharType="end"/>
            </w:r>
          </w:hyperlink>
        </w:p>
        <w:p w14:paraId="4EBFCE91" w14:textId="76C0D8D5" w:rsidR="00981447" w:rsidRDefault="00981447">
          <w:pPr>
            <w:pStyle w:val="TOC1"/>
            <w:tabs>
              <w:tab w:val="left" w:pos="660"/>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214057125" w:history="1">
            <w:r w:rsidRPr="008B06EB">
              <w:rPr>
                <w:rStyle w:val="Hyperlink"/>
                <w:noProof/>
              </w:rPr>
              <w:t>III.</w:t>
            </w:r>
            <w:r>
              <w:rPr>
                <w:rFonts w:asciiTheme="minorHAnsi" w:eastAsiaTheme="minorEastAsia" w:hAnsiTheme="minorHAnsi" w:cstheme="minorBidi"/>
                <w:b w:val="0"/>
                <w:bCs w:val="0"/>
                <w:caps w:val="0"/>
                <w:noProof/>
                <w:kern w:val="2"/>
                <w:sz w:val="24"/>
                <w:szCs w:val="24"/>
                <w14:ligatures w14:val="standardContextual"/>
              </w:rPr>
              <w:tab/>
            </w:r>
            <w:r w:rsidRPr="008B06EB">
              <w:rPr>
                <w:rStyle w:val="Hyperlink"/>
                <w:noProof/>
              </w:rPr>
              <w:t>Hierarchical Description of Design</w:t>
            </w:r>
            <w:r>
              <w:rPr>
                <w:noProof/>
                <w:webHidden/>
              </w:rPr>
              <w:tab/>
            </w:r>
            <w:r>
              <w:rPr>
                <w:noProof/>
                <w:webHidden/>
              </w:rPr>
              <w:fldChar w:fldCharType="begin"/>
            </w:r>
            <w:r>
              <w:rPr>
                <w:noProof/>
                <w:webHidden/>
              </w:rPr>
              <w:instrText xml:space="preserve"> PAGEREF _Toc214057125 \h </w:instrText>
            </w:r>
            <w:r>
              <w:rPr>
                <w:noProof/>
                <w:webHidden/>
              </w:rPr>
            </w:r>
            <w:r>
              <w:rPr>
                <w:noProof/>
                <w:webHidden/>
              </w:rPr>
              <w:fldChar w:fldCharType="separate"/>
            </w:r>
            <w:r>
              <w:rPr>
                <w:noProof/>
                <w:webHidden/>
              </w:rPr>
              <w:t>III:10</w:t>
            </w:r>
            <w:r>
              <w:rPr>
                <w:noProof/>
                <w:webHidden/>
              </w:rPr>
              <w:fldChar w:fldCharType="end"/>
            </w:r>
          </w:hyperlink>
        </w:p>
        <w:p w14:paraId="2F6482B8" w14:textId="67106124" w:rsidR="00981447" w:rsidRDefault="00981447">
          <w:pPr>
            <w:pStyle w:val="TOC2"/>
            <w:tabs>
              <w:tab w:val="left" w:pos="88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4057126" w:history="1">
            <w:r w:rsidRPr="008B06EB">
              <w:rPr>
                <w:rStyle w:val="Hyperlink"/>
                <w:noProof/>
              </w:rPr>
              <w:t>A.</w:t>
            </w:r>
            <w:r>
              <w:rPr>
                <w:rFonts w:asciiTheme="minorHAnsi" w:eastAsiaTheme="minorEastAsia" w:hAnsiTheme="minorHAnsi" w:cstheme="minorBidi"/>
                <w:b w:val="0"/>
                <w:bCs w:val="0"/>
                <w:noProof/>
                <w:kern w:val="2"/>
                <w:sz w:val="24"/>
                <w:szCs w:val="24"/>
                <w14:ligatures w14:val="standardContextual"/>
              </w:rPr>
              <w:tab/>
            </w:r>
            <w:r w:rsidRPr="008B06EB">
              <w:rPr>
                <w:rStyle w:val="Hyperlink"/>
                <w:noProof/>
              </w:rPr>
              <w:t>High-level System Description</w:t>
            </w:r>
            <w:r>
              <w:rPr>
                <w:noProof/>
                <w:webHidden/>
              </w:rPr>
              <w:tab/>
            </w:r>
            <w:r>
              <w:rPr>
                <w:noProof/>
                <w:webHidden/>
              </w:rPr>
              <w:fldChar w:fldCharType="begin"/>
            </w:r>
            <w:r>
              <w:rPr>
                <w:noProof/>
                <w:webHidden/>
              </w:rPr>
              <w:instrText xml:space="preserve"> PAGEREF _Toc214057126 \h </w:instrText>
            </w:r>
            <w:r>
              <w:rPr>
                <w:noProof/>
                <w:webHidden/>
              </w:rPr>
            </w:r>
            <w:r>
              <w:rPr>
                <w:noProof/>
                <w:webHidden/>
              </w:rPr>
              <w:fldChar w:fldCharType="separate"/>
            </w:r>
            <w:r>
              <w:rPr>
                <w:noProof/>
                <w:webHidden/>
              </w:rPr>
              <w:t>III:10</w:t>
            </w:r>
            <w:r>
              <w:rPr>
                <w:noProof/>
                <w:webHidden/>
              </w:rPr>
              <w:fldChar w:fldCharType="end"/>
            </w:r>
          </w:hyperlink>
        </w:p>
        <w:p w14:paraId="3DF791DA" w14:textId="097D8C89" w:rsidR="00981447" w:rsidRDefault="00981447">
          <w:pPr>
            <w:pStyle w:val="TOC2"/>
            <w:tabs>
              <w:tab w:val="left" w:pos="88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4057127" w:history="1">
            <w:r w:rsidRPr="008B06EB">
              <w:rPr>
                <w:rStyle w:val="Hyperlink"/>
                <w:noProof/>
              </w:rPr>
              <w:t>B.</w:t>
            </w:r>
            <w:r>
              <w:rPr>
                <w:rFonts w:asciiTheme="minorHAnsi" w:eastAsiaTheme="minorEastAsia" w:hAnsiTheme="minorHAnsi" w:cstheme="minorBidi"/>
                <w:b w:val="0"/>
                <w:bCs w:val="0"/>
                <w:noProof/>
                <w:kern w:val="2"/>
                <w:sz w:val="24"/>
                <w:szCs w:val="24"/>
                <w14:ligatures w14:val="standardContextual"/>
              </w:rPr>
              <w:tab/>
            </w:r>
            <w:r w:rsidRPr="008B06EB">
              <w:rPr>
                <w:rStyle w:val="Hyperlink"/>
                <w:noProof/>
              </w:rPr>
              <w:t>Sub-System Description</w:t>
            </w:r>
            <w:r>
              <w:rPr>
                <w:noProof/>
                <w:webHidden/>
              </w:rPr>
              <w:tab/>
            </w:r>
            <w:r>
              <w:rPr>
                <w:noProof/>
                <w:webHidden/>
              </w:rPr>
              <w:fldChar w:fldCharType="begin"/>
            </w:r>
            <w:r>
              <w:rPr>
                <w:noProof/>
                <w:webHidden/>
              </w:rPr>
              <w:instrText xml:space="preserve"> PAGEREF _Toc214057127 \h </w:instrText>
            </w:r>
            <w:r>
              <w:rPr>
                <w:noProof/>
                <w:webHidden/>
              </w:rPr>
            </w:r>
            <w:r>
              <w:rPr>
                <w:noProof/>
                <w:webHidden/>
              </w:rPr>
              <w:fldChar w:fldCharType="separate"/>
            </w:r>
            <w:r>
              <w:rPr>
                <w:noProof/>
                <w:webHidden/>
              </w:rPr>
              <w:t>III:11</w:t>
            </w:r>
            <w:r>
              <w:rPr>
                <w:noProof/>
                <w:webHidden/>
              </w:rPr>
              <w:fldChar w:fldCharType="end"/>
            </w:r>
          </w:hyperlink>
        </w:p>
        <w:p w14:paraId="5DA33D32" w14:textId="7F52011A"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28" w:history="1">
            <w:r w:rsidRPr="008B06EB">
              <w:rPr>
                <w:rStyle w:val="Hyperlink"/>
                <w:noProof/>
              </w:rPr>
              <w:t>1.</w:t>
            </w:r>
            <w:r>
              <w:rPr>
                <w:rFonts w:asciiTheme="minorHAnsi" w:eastAsiaTheme="minorEastAsia" w:hAnsiTheme="minorHAnsi" w:cstheme="minorBidi"/>
                <w:noProof/>
                <w:kern w:val="2"/>
                <w:sz w:val="24"/>
                <w:szCs w:val="24"/>
                <w14:ligatures w14:val="standardContextual"/>
              </w:rPr>
              <w:tab/>
            </w:r>
            <w:r w:rsidRPr="008B06EB">
              <w:rPr>
                <w:rStyle w:val="Hyperlink"/>
                <w:noProof/>
              </w:rPr>
              <w:t>Vacuum Chamber</w:t>
            </w:r>
            <w:r>
              <w:rPr>
                <w:noProof/>
                <w:webHidden/>
              </w:rPr>
              <w:tab/>
            </w:r>
            <w:r>
              <w:rPr>
                <w:noProof/>
                <w:webHidden/>
              </w:rPr>
              <w:fldChar w:fldCharType="begin"/>
            </w:r>
            <w:r>
              <w:rPr>
                <w:noProof/>
                <w:webHidden/>
              </w:rPr>
              <w:instrText xml:space="preserve"> PAGEREF _Toc214057128 \h </w:instrText>
            </w:r>
            <w:r>
              <w:rPr>
                <w:noProof/>
                <w:webHidden/>
              </w:rPr>
            </w:r>
            <w:r>
              <w:rPr>
                <w:noProof/>
                <w:webHidden/>
              </w:rPr>
              <w:fldChar w:fldCharType="separate"/>
            </w:r>
            <w:r>
              <w:rPr>
                <w:noProof/>
                <w:webHidden/>
              </w:rPr>
              <w:t>III:11</w:t>
            </w:r>
            <w:r>
              <w:rPr>
                <w:noProof/>
                <w:webHidden/>
              </w:rPr>
              <w:fldChar w:fldCharType="end"/>
            </w:r>
          </w:hyperlink>
        </w:p>
        <w:p w14:paraId="5A6FA1AC" w14:textId="3571D484"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29" w:history="1">
            <w:r w:rsidRPr="008B06EB">
              <w:rPr>
                <w:rStyle w:val="Hyperlink"/>
                <w:noProof/>
              </w:rPr>
              <w:t>2.</w:t>
            </w:r>
            <w:r>
              <w:rPr>
                <w:rFonts w:asciiTheme="minorHAnsi" w:eastAsiaTheme="minorEastAsia" w:hAnsiTheme="minorHAnsi" w:cstheme="minorBidi"/>
                <w:noProof/>
                <w:kern w:val="2"/>
                <w:sz w:val="24"/>
                <w:szCs w:val="24"/>
                <w14:ligatures w14:val="standardContextual"/>
              </w:rPr>
              <w:tab/>
            </w:r>
            <w:r w:rsidRPr="008B06EB">
              <w:rPr>
                <w:rStyle w:val="Hyperlink"/>
                <w:noProof/>
              </w:rPr>
              <w:t>Cold Finger</w:t>
            </w:r>
            <w:r>
              <w:rPr>
                <w:noProof/>
                <w:webHidden/>
              </w:rPr>
              <w:tab/>
            </w:r>
            <w:r>
              <w:rPr>
                <w:noProof/>
                <w:webHidden/>
              </w:rPr>
              <w:fldChar w:fldCharType="begin"/>
            </w:r>
            <w:r>
              <w:rPr>
                <w:noProof/>
                <w:webHidden/>
              </w:rPr>
              <w:instrText xml:space="preserve"> PAGEREF _Toc214057129 \h </w:instrText>
            </w:r>
            <w:r>
              <w:rPr>
                <w:noProof/>
                <w:webHidden/>
              </w:rPr>
            </w:r>
            <w:r>
              <w:rPr>
                <w:noProof/>
                <w:webHidden/>
              </w:rPr>
              <w:fldChar w:fldCharType="separate"/>
            </w:r>
            <w:r>
              <w:rPr>
                <w:noProof/>
                <w:webHidden/>
              </w:rPr>
              <w:t>III:12</w:t>
            </w:r>
            <w:r>
              <w:rPr>
                <w:noProof/>
                <w:webHidden/>
              </w:rPr>
              <w:fldChar w:fldCharType="end"/>
            </w:r>
          </w:hyperlink>
        </w:p>
        <w:p w14:paraId="079A1CA7" w14:textId="779EA7A2"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0" w:history="1">
            <w:r w:rsidRPr="008B06EB">
              <w:rPr>
                <w:rStyle w:val="Hyperlink"/>
                <w:noProof/>
              </w:rPr>
              <w:t>3.</w:t>
            </w:r>
            <w:r>
              <w:rPr>
                <w:rFonts w:asciiTheme="minorHAnsi" w:eastAsiaTheme="minorEastAsia" w:hAnsiTheme="minorHAnsi" w:cstheme="minorBidi"/>
                <w:noProof/>
                <w:kern w:val="2"/>
                <w:sz w:val="24"/>
                <w:szCs w:val="24"/>
                <w14:ligatures w14:val="standardContextual"/>
              </w:rPr>
              <w:tab/>
            </w:r>
            <w:r w:rsidRPr="008B06EB">
              <w:rPr>
                <w:rStyle w:val="Hyperlink"/>
                <w:noProof/>
              </w:rPr>
              <w:t>Magnets and Magnet Holders</w:t>
            </w:r>
            <w:r>
              <w:rPr>
                <w:noProof/>
                <w:webHidden/>
              </w:rPr>
              <w:tab/>
            </w:r>
            <w:r>
              <w:rPr>
                <w:noProof/>
                <w:webHidden/>
              </w:rPr>
              <w:fldChar w:fldCharType="begin"/>
            </w:r>
            <w:r>
              <w:rPr>
                <w:noProof/>
                <w:webHidden/>
              </w:rPr>
              <w:instrText xml:space="preserve"> PAGEREF _Toc214057130 \h </w:instrText>
            </w:r>
            <w:r>
              <w:rPr>
                <w:noProof/>
                <w:webHidden/>
              </w:rPr>
            </w:r>
            <w:r>
              <w:rPr>
                <w:noProof/>
                <w:webHidden/>
              </w:rPr>
              <w:fldChar w:fldCharType="separate"/>
            </w:r>
            <w:r>
              <w:rPr>
                <w:noProof/>
                <w:webHidden/>
              </w:rPr>
              <w:t>III:14</w:t>
            </w:r>
            <w:r>
              <w:rPr>
                <w:noProof/>
                <w:webHidden/>
              </w:rPr>
              <w:fldChar w:fldCharType="end"/>
            </w:r>
          </w:hyperlink>
        </w:p>
        <w:p w14:paraId="3E49EBFD" w14:textId="25A3D8F9"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1" w:history="1">
            <w:r w:rsidRPr="008B06EB">
              <w:rPr>
                <w:rStyle w:val="Hyperlink"/>
                <w:noProof/>
              </w:rPr>
              <w:t>4.</w:t>
            </w:r>
            <w:r>
              <w:rPr>
                <w:rFonts w:asciiTheme="minorHAnsi" w:eastAsiaTheme="minorEastAsia" w:hAnsiTheme="minorHAnsi" w:cstheme="minorBidi"/>
                <w:noProof/>
                <w:kern w:val="2"/>
                <w:sz w:val="24"/>
                <w:szCs w:val="24"/>
                <w14:ligatures w14:val="standardContextual"/>
              </w:rPr>
              <w:tab/>
            </w:r>
            <w:r w:rsidRPr="008B06EB">
              <w:rPr>
                <w:rStyle w:val="Hyperlink"/>
                <w:noProof/>
              </w:rPr>
              <w:t>Sample Carrier &amp; Interface</w:t>
            </w:r>
            <w:r>
              <w:rPr>
                <w:noProof/>
                <w:webHidden/>
              </w:rPr>
              <w:tab/>
            </w:r>
            <w:r>
              <w:rPr>
                <w:noProof/>
                <w:webHidden/>
              </w:rPr>
              <w:fldChar w:fldCharType="begin"/>
            </w:r>
            <w:r>
              <w:rPr>
                <w:noProof/>
                <w:webHidden/>
              </w:rPr>
              <w:instrText xml:space="preserve"> PAGEREF _Toc214057131 \h </w:instrText>
            </w:r>
            <w:r>
              <w:rPr>
                <w:noProof/>
                <w:webHidden/>
              </w:rPr>
            </w:r>
            <w:r>
              <w:rPr>
                <w:noProof/>
                <w:webHidden/>
              </w:rPr>
              <w:fldChar w:fldCharType="separate"/>
            </w:r>
            <w:r>
              <w:rPr>
                <w:noProof/>
                <w:webHidden/>
              </w:rPr>
              <w:t>III:14</w:t>
            </w:r>
            <w:r>
              <w:rPr>
                <w:noProof/>
                <w:webHidden/>
              </w:rPr>
              <w:fldChar w:fldCharType="end"/>
            </w:r>
          </w:hyperlink>
        </w:p>
        <w:p w14:paraId="34EF2107" w14:textId="18684947"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2" w:history="1">
            <w:r w:rsidRPr="008B06EB">
              <w:rPr>
                <w:rStyle w:val="Hyperlink"/>
                <w:noProof/>
              </w:rPr>
              <w:t>5.</w:t>
            </w:r>
            <w:r>
              <w:rPr>
                <w:rFonts w:asciiTheme="minorHAnsi" w:eastAsiaTheme="minorEastAsia" w:hAnsiTheme="minorHAnsi" w:cstheme="minorBidi"/>
                <w:noProof/>
                <w:kern w:val="2"/>
                <w:sz w:val="24"/>
                <w:szCs w:val="24"/>
                <w14:ligatures w14:val="standardContextual"/>
              </w:rPr>
              <w:tab/>
            </w:r>
            <w:r w:rsidRPr="008B06EB">
              <w:rPr>
                <w:rStyle w:val="Hyperlink"/>
                <w:noProof/>
              </w:rPr>
              <w:t>Edge Computing Subsystem (EGS)</w:t>
            </w:r>
            <w:r>
              <w:rPr>
                <w:noProof/>
                <w:webHidden/>
              </w:rPr>
              <w:tab/>
            </w:r>
            <w:r>
              <w:rPr>
                <w:noProof/>
                <w:webHidden/>
              </w:rPr>
              <w:fldChar w:fldCharType="begin"/>
            </w:r>
            <w:r>
              <w:rPr>
                <w:noProof/>
                <w:webHidden/>
              </w:rPr>
              <w:instrText xml:space="preserve"> PAGEREF _Toc214057132 \h </w:instrText>
            </w:r>
            <w:r>
              <w:rPr>
                <w:noProof/>
                <w:webHidden/>
              </w:rPr>
            </w:r>
            <w:r>
              <w:rPr>
                <w:noProof/>
                <w:webHidden/>
              </w:rPr>
              <w:fldChar w:fldCharType="separate"/>
            </w:r>
            <w:r>
              <w:rPr>
                <w:noProof/>
                <w:webHidden/>
              </w:rPr>
              <w:t>III:16</w:t>
            </w:r>
            <w:r>
              <w:rPr>
                <w:noProof/>
                <w:webHidden/>
              </w:rPr>
              <w:fldChar w:fldCharType="end"/>
            </w:r>
          </w:hyperlink>
        </w:p>
        <w:p w14:paraId="54D2D465" w14:textId="0B97CE55"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3" w:history="1">
            <w:r w:rsidRPr="008B06EB">
              <w:rPr>
                <w:rStyle w:val="Hyperlink"/>
                <w:noProof/>
              </w:rPr>
              <w:t>6.</w:t>
            </w:r>
            <w:r>
              <w:rPr>
                <w:rFonts w:asciiTheme="minorHAnsi" w:eastAsiaTheme="minorEastAsia" w:hAnsiTheme="minorHAnsi" w:cstheme="minorBidi"/>
                <w:noProof/>
                <w:kern w:val="2"/>
                <w:sz w:val="24"/>
                <w:szCs w:val="24"/>
                <w14:ligatures w14:val="standardContextual"/>
              </w:rPr>
              <w:tab/>
            </w:r>
            <w:r w:rsidRPr="008B06EB">
              <w:rPr>
                <w:rStyle w:val="Hyperlink"/>
                <w:noProof/>
              </w:rPr>
              <w:t>Temperature Sensing Subsystem (TSS)</w:t>
            </w:r>
            <w:r>
              <w:rPr>
                <w:noProof/>
                <w:webHidden/>
              </w:rPr>
              <w:tab/>
            </w:r>
            <w:r>
              <w:rPr>
                <w:noProof/>
                <w:webHidden/>
              </w:rPr>
              <w:fldChar w:fldCharType="begin"/>
            </w:r>
            <w:r>
              <w:rPr>
                <w:noProof/>
                <w:webHidden/>
              </w:rPr>
              <w:instrText xml:space="preserve"> PAGEREF _Toc214057133 \h </w:instrText>
            </w:r>
            <w:r>
              <w:rPr>
                <w:noProof/>
                <w:webHidden/>
              </w:rPr>
            </w:r>
            <w:r>
              <w:rPr>
                <w:noProof/>
                <w:webHidden/>
              </w:rPr>
              <w:fldChar w:fldCharType="separate"/>
            </w:r>
            <w:r>
              <w:rPr>
                <w:noProof/>
                <w:webHidden/>
              </w:rPr>
              <w:t>III:16</w:t>
            </w:r>
            <w:r>
              <w:rPr>
                <w:noProof/>
                <w:webHidden/>
              </w:rPr>
              <w:fldChar w:fldCharType="end"/>
            </w:r>
          </w:hyperlink>
        </w:p>
        <w:p w14:paraId="372B1224" w14:textId="19BD5D0B"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4" w:history="1">
            <w:r w:rsidRPr="008B06EB">
              <w:rPr>
                <w:rStyle w:val="Hyperlink"/>
                <w:noProof/>
              </w:rPr>
              <w:t>7.</w:t>
            </w:r>
            <w:r>
              <w:rPr>
                <w:rFonts w:asciiTheme="minorHAnsi" w:eastAsiaTheme="minorEastAsia" w:hAnsiTheme="minorHAnsi" w:cstheme="minorBidi"/>
                <w:noProof/>
                <w:kern w:val="2"/>
                <w:sz w:val="24"/>
                <w:szCs w:val="24"/>
                <w14:ligatures w14:val="standardContextual"/>
              </w:rPr>
              <w:tab/>
            </w:r>
            <w:r w:rsidRPr="008B06EB">
              <w:rPr>
                <w:rStyle w:val="Hyperlink"/>
                <w:noProof/>
              </w:rPr>
              <w:t>System Software: Measurement Automation and UI</w:t>
            </w:r>
            <w:r>
              <w:rPr>
                <w:noProof/>
                <w:webHidden/>
              </w:rPr>
              <w:tab/>
            </w:r>
            <w:r>
              <w:rPr>
                <w:noProof/>
                <w:webHidden/>
              </w:rPr>
              <w:fldChar w:fldCharType="begin"/>
            </w:r>
            <w:r>
              <w:rPr>
                <w:noProof/>
                <w:webHidden/>
              </w:rPr>
              <w:instrText xml:space="preserve"> PAGEREF _Toc214057134 \h </w:instrText>
            </w:r>
            <w:r>
              <w:rPr>
                <w:noProof/>
                <w:webHidden/>
              </w:rPr>
            </w:r>
            <w:r>
              <w:rPr>
                <w:noProof/>
                <w:webHidden/>
              </w:rPr>
              <w:fldChar w:fldCharType="separate"/>
            </w:r>
            <w:r>
              <w:rPr>
                <w:noProof/>
                <w:webHidden/>
              </w:rPr>
              <w:t>III:18</w:t>
            </w:r>
            <w:r>
              <w:rPr>
                <w:noProof/>
                <w:webHidden/>
              </w:rPr>
              <w:fldChar w:fldCharType="end"/>
            </w:r>
          </w:hyperlink>
        </w:p>
        <w:p w14:paraId="0A63B4B1" w14:textId="78637C4C" w:rsidR="00981447" w:rsidRDefault="00981447">
          <w:pPr>
            <w:pStyle w:val="TOC1"/>
            <w:tabs>
              <w:tab w:val="left" w:pos="660"/>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214057135" w:history="1">
            <w:r w:rsidRPr="008B06EB">
              <w:rPr>
                <w:rStyle w:val="Hyperlink"/>
                <w:noProof/>
              </w:rPr>
              <w:t>IV.</w:t>
            </w:r>
            <w:r>
              <w:rPr>
                <w:rFonts w:asciiTheme="minorHAnsi" w:eastAsiaTheme="minorEastAsia" w:hAnsiTheme="minorHAnsi" w:cstheme="minorBidi"/>
                <w:b w:val="0"/>
                <w:bCs w:val="0"/>
                <w:caps w:val="0"/>
                <w:noProof/>
                <w:kern w:val="2"/>
                <w:sz w:val="24"/>
                <w:szCs w:val="24"/>
                <w14:ligatures w14:val="standardContextual"/>
              </w:rPr>
              <w:tab/>
            </w:r>
            <w:r w:rsidRPr="008B06EB">
              <w:rPr>
                <w:rStyle w:val="Hyperlink"/>
                <w:noProof/>
              </w:rPr>
              <w:t>Design Decision Justification:</w:t>
            </w:r>
            <w:r>
              <w:rPr>
                <w:noProof/>
                <w:webHidden/>
              </w:rPr>
              <w:tab/>
            </w:r>
            <w:r>
              <w:rPr>
                <w:noProof/>
                <w:webHidden/>
              </w:rPr>
              <w:fldChar w:fldCharType="begin"/>
            </w:r>
            <w:r>
              <w:rPr>
                <w:noProof/>
                <w:webHidden/>
              </w:rPr>
              <w:instrText xml:space="preserve"> PAGEREF _Toc214057135 \h </w:instrText>
            </w:r>
            <w:r>
              <w:rPr>
                <w:noProof/>
                <w:webHidden/>
              </w:rPr>
            </w:r>
            <w:r>
              <w:rPr>
                <w:noProof/>
                <w:webHidden/>
              </w:rPr>
              <w:fldChar w:fldCharType="separate"/>
            </w:r>
            <w:r>
              <w:rPr>
                <w:noProof/>
                <w:webHidden/>
              </w:rPr>
              <w:t>IV:23</w:t>
            </w:r>
            <w:r>
              <w:rPr>
                <w:noProof/>
                <w:webHidden/>
              </w:rPr>
              <w:fldChar w:fldCharType="end"/>
            </w:r>
          </w:hyperlink>
        </w:p>
        <w:p w14:paraId="2E1793F6" w14:textId="0C0C6B36" w:rsidR="00981447" w:rsidRDefault="00981447">
          <w:pPr>
            <w:pStyle w:val="TOC2"/>
            <w:tabs>
              <w:tab w:val="left" w:pos="88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4057136" w:history="1">
            <w:r w:rsidRPr="008B06EB">
              <w:rPr>
                <w:rStyle w:val="Hyperlink"/>
                <w:i/>
                <w:noProof/>
              </w:rPr>
              <w:t>A.</w:t>
            </w:r>
            <w:r>
              <w:rPr>
                <w:rFonts w:asciiTheme="minorHAnsi" w:eastAsiaTheme="minorEastAsia" w:hAnsiTheme="minorHAnsi" w:cstheme="minorBidi"/>
                <w:b w:val="0"/>
                <w:bCs w:val="0"/>
                <w:noProof/>
                <w:kern w:val="2"/>
                <w:sz w:val="24"/>
                <w:szCs w:val="24"/>
                <w14:ligatures w14:val="standardContextual"/>
              </w:rPr>
              <w:tab/>
            </w:r>
            <w:r w:rsidRPr="008B06EB">
              <w:rPr>
                <w:rStyle w:val="Hyperlink"/>
                <w:noProof/>
              </w:rPr>
              <w:t xml:space="preserve">Case 1: </w:t>
            </w:r>
            <w:r w:rsidRPr="008B06EB">
              <w:rPr>
                <w:rStyle w:val="Hyperlink"/>
                <w:i/>
                <w:noProof/>
              </w:rPr>
              <w:t>Permanent vs. Electromagnets</w:t>
            </w:r>
            <w:r>
              <w:rPr>
                <w:noProof/>
                <w:webHidden/>
              </w:rPr>
              <w:tab/>
            </w:r>
            <w:r>
              <w:rPr>
                <w:noProof/>
                <w:webHidden/>
              </w:rPr>
              <w:fldChar w:fldCharType="begin"/>
            </w:r>
            <w:r>
              <w:rPr>
                <w:noProof/>
                <w:webHidden/>
              </w:rPr>
              <w:instrText xml:space="preserve"> PAGEREF _Toc214057136 \h </w:instrText>
            </w:r>
            <w:r>
              <w:rPr>
                <w:noProof/>
                <w:webHidden/>
              </w:rPr>
            </w:r>
            <w:r>
              <w:rPr>
                <w:noProof/>
                <w:webHidden/>
              </w:rPr>
              <w:fldChar w:fldCharType="separate"/>
            </w:r>
            <w:r>
              <w:rPr>
                <w:noProof/>
                <w:webHidden/>
              </w:rPr>
              <w:t>IV:23</w:t>
            </w:r>
            <w:r>
              <w:rPr>
                <w:noProof/>
                <w:webHidden/>
              </w:rPr>
              <w:fldChar w:fldCharType="end"/>
            </w:r>
          </w:hyperlink>
        </w:p>
        <w:p w14:paraId="59941DE8" w14:textId="00732A62"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7" w:history="1">
            <w:r w:rsidRPr="008B06EB">
              <w:rPr>
                <w:rStyle w:val="Hyperlink"/>
                <w:noProof/>
              </w:rPr>
              <w:t>1.</w:t>
            </w:r>
            <w:r>
              <w:rPr>
                <w:rFonts w:asciiTheme="minorHAnsi" w:eastAsiaTheme="minorEastAsia" w:hAnsiTheme="minorHAnsi" w:cstheme="minorBidi"/>
                <w:noProof/>
                <w:kern w:val="2"/>
                <w:sz w:val="24"/>
                <w:szCs w:val="24"/>
                <w14:ligatures w14:val="standardContextual"/>
              </w:rPr>
              <w:tab/>
            </w:r>
            <w:r w:rsidRPr="008B06EB">
              <w:rPr>
                <w:rStyle w:val="Hyperlink"/>
                <w:noProof/>
              </w:rPr>
              <w:t>Decision Context</w:t>
            </w:r>
            <w:r>
              <w:rPr>
                <w:noProof/>
                <w:webHidden/>
              </w:rPr>
              <w:tab/>
            </w:r>
            <w:r>
              <w:rPr>
                <w:noProof/>
                <w:webHidden/>
              </w:rPr>
              <w:fldChar w:fldCharType="begin"/>
            </w:r>
            <w:r>
              <w:rPr>
                <w:noProof/>
                <w:webHidden/>
              </w:rPr>
              <w:instrText xml:space="preserve"> PAGEREF _Toc214057137 \h </w:instrText>
            </w:r>
            <w:r>
              <w:rPr>
                <w:noProof/>
                <w:webHidden/>
              </w:rPr>
            </w:r>
            <w:r>
              <w:rPr>
                <w:noProof/>
                <w:webHidden/>
              </w:rPr>
              <w:fldChar w:fldCharType="separate"/>
            </w:r>
            <w:r>
              <w:rPr>
                <w:noProof/>
                <w:webHidden/>
              </w:rPr>
              <w:t>IV:23</w:t>
            </w:r>
            <w:r>
              <w:rPr>
                <w:noProof/>
                <w:webHidden/>
              </w:rPr>
              <w:fldChar w:fldCharType="end"/>
            </w:r>
          </w:hyperlink>
        </w:p>
        <w:p w14:paraId="224C2972" w14:textId="399EB366"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8" w:history="1">
            <w:r w:rsidRPr="008B06EB">
              <w:rPr>
                <w:rStyle w:val="Hyperlink"/>
                <w:noProof/>
              </w:rPr>
              <w:t>2.</w:t>
            </w:r>
            <w:r>
              <w:rPr>
                <w:rFonts w:asciiTheme="minorHAnsi" w:eastAsiaTheme="minorEastAsia" w:hAnsiTheme="minorHAnsi" w:cstheme="minorBidi"/>
                <w:noProof/>
                <w:kern w:val="2"/>
                <w:sz w:val="24"/>
                <w:szCs w:val="24"/>
                <w14:ligatures w14:val="standardContextual"/>
              </w:rPr>
              <w:tab/>
            </w:r>
            <w:r w:rsidRPr="008B06EB">
              <w:rPr>
                <w:rStyle w:val="Hyperlink"/>
                <w:noProof/>
              </w:rPr>
              <w:t>Design Options &amp; Decision Matrix</w:t>
            </w:r>
            <w:r>
              <w:rPr>
                <w:noProof/>
                <w:webHidden/>
              </w:rPr>
              <w:tab/>
            </w:r>
            <w:r>
              <w:rPr>
                <w:noProof/>
                <w:webHidden/>
              </w:rPr>
              <w:fldChar w:fldCharType="begin"/>
            </w:r>
            <w:r>
              <w:rPr>
                <w:noProof/>
                <w:webHidden/>
              </w:rPr>
              <w:instrText xml:space="preserve"> PAGEREF _Toc214057138 \h </w:instrText>
            </w:r>
            <w:r>
              <w:rPr>
                <w:noProof/>
                <w:webHidden/>
              </w:rPr>
            </w:r>
            <w:r>
              <w:rPr>
                <w:noProof/>
                <w:webHidden/>
              </w:rPr>
              <w:fldChar w:fldCharType="separate"/>
            </w:r>
            <w:r>
              <w:rPr>
                <w:noProof/>
                <w:webHidden/>
              </w:rPr>
              <w:t>IV:23</w:t>
            </w:r>
            <w:r>
              <w:rPr>
                <w:noProof/>
                <w:webHidden/>
              </w:rPr>
              <w:fldChar w:fldCharType="end"/>
            </w:r>
          </w:hyperlink>
        </w:p>
        <w:p w14:paraId="5EDEBDEC" w14:textId="14FE95D5"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39" w:history="1">
            <w:r w:rsidRPr="008B06EB">
              <w:rPr>
                <w:rStyle w:val="Hyperlink"/>
                <w:noProof/>
              </w:rPr>
              <w:t>3.</w:t>
            </w:r>
            <w:r>
              <w:rPr>
                <w:rFonts w:asciiTheme="minorHAnsi" w:eastAsiaTheme="minorEastAsia" w:hAnsiTheme="minorHAnsi" w:cstheme="minorBidi"/>
                <w:noProof/>
                <w:kern w:val="2"/>
                <w:sz w:val="24"/>
                <w:szCs w:val="24"/>
                <w14:ligatures w14:val="standardContextual"/>
              </w:rPr>
              <w:tab/>
            </w:r>
            <w:r w:rsidRPr="008B06EB">
              <w:rPr>
                <w:rStyle w:val="Hyperlink"/>
                <w:noProof/>
              </w:rPr>
              <w:t>Design Decision</w:t>
            </w:r>
            <w:r>
              <w:rPr>
                <w:noProof/>
                <w:webHidden/>
              </w:rPr>
              <w:tab/>
            </w:r>
            <w:r>
              <w:rPr>
                <w:noProof/>
                <w:webHidden/>
              </w:rPr>
              <w:fldChar w:fldCharType="begin"/>
            </w:r>
            <w:r>
              <w:rPr>
                <w:noProof/>
                <w:webHidden/>
              </w:rPr>
              <w:instrText xml:space="preserve"> PAGEREF _Toc214057139 \h </w:instrText>
            </w:r>
            <w:r>
              <w:rPr>
                <w:noProof/>
                <w:webHidden/>
              </w:rPr>
            </w:r>
            <w:r>
              <w:rPr>
                <w:noProof/>
                <w:webHidden/>
              </w:rPr>
              <w:fldChar w:fldCharType="separate"/>
            </w:r>
            <w:r>
              <w:rPr>
                <w:noProof/>
                <w:webHidden/>
              </w:rPr>
              <w:t>IV:24</w:t>
            </w:r>
            <w:r>
              <w:rPr>
                <w:noProof/>
                <w:webHidden/>
              </w:rPr>
              <w:fldChar w:fldCharType="end"/>
            </w:r>
          </w:hyperlink>
        </w:p>
        <w:p w14:paraId="2228F9D4" w14:textId="381F1F2D" w:rsidR="00981447" w:rsidRDefault="00981447">
          <w:pPr>
            <w:pStyle w:val="TOC2"/>
            <w:tabs>
              <w:tab w:val="left" w:pos="88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14057140" w:history="1">
            <w:r w:rsidRPr="008B06EB">
              <w:rPr>
                <w:rStyle w:val="Hyperlink"/>
                <w:i/>
                <w:noProof/>
              </w:rPr>
              <w:t>B.</w:t>
            </w:r>
            <w:r>
              <w:rPr>
                <w:rFonts w:asciiTheme="minorHAnsi" w:eastAsiaTheme="minorEastAsia" w:hAnsiTheme="minorHAnsi" w:cstheme="minorBidi"/>
                <w:b w:val="0"/>
                <w:bCs w:val="0"/>
                <w:noProof/>
                <w:kern w:val="2"/>
                <w:sz w:val="24"/>
                <w:szCs w:val="24"/>
                <w14:ligatures w14:val="standardContextual"/>
              </w:rPr>
              <w:tab/>
            </w:r>
            <w:r w:rsidRPr="008B06EB">
              <w:rPr>
                <w:rStyle w:val="Hyperlink"/>
                <w:noProof/>
              </w:rPr>
              <w:t>C</w:t>
            </w:r>
            <w:r w:rsidRPr="008B06EB">
              <w:rPr>
                <w:rStyle w:val="Hyperlink"/>
                <w:i/>
                <w:noProof/>
              </w:rPr>
              <w:t>ase 2: Temperature Sensors</w:t>
            </w:r>
            <w:r>
              <w:rPr>
                <w:noProof/>
                <w:webHidden/>
              </w:rPr>
              <w:tab/>
            </w:r>
            <w:r>
              <w:rPr>
                <w:noProof/>
                <w:webHidden/>
              </w:rPr>
              <w:fldChar w:fldCharType="begin"/>
            </w:r>
            <w:r>
              <w:rPr>
                <w:noProof/>
                <w:webHidden/>
              </w:rPr>
              <w:instrText xml:space="preserve"> PAGEREF _Toc214057140 \h </w:instrText>
            </w:r>
            <w:r>
              <w:rPr>
                <w:noProof/>
                <w:webHidden/>
              </w:rPr>
            </w:r>
            <w:r>
              <w:rPr>
                <w:noProof/>
                <w:webHidden/>
              </w:rPr>
              <w:fldChar w:fldCharType="separate"/>
            </w:r>
            <w:r>
              <w:rPr>
                <w:noProof/>
                <w:webHidden/>
              </w:rPr>
              <w:t>IV:24</w:t>
            </w:r>
            <w:r>
              <w:rPr>
                <w:noProof/>
                <w:webHidden/>
              </w:rPr>
              <w:fldChar w:fldCharType="end"/>
            </w:r>
          </w:hyperlink>
        </w:p>
        <w:p w14:paraId="1904ED7E" w14:textId="0279B01E"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41" w:history="1">
            <w:r w:rsidRPr="008B06EB">
              <w:rPr>
                <w:rStyle w:val="Hyperlink"/>
                <w:noProof/>
              </w:rPr>
              <w:t>1.</w:t>
            </w:r>
            <w:r>
              <w:rPr>
                <w:rFonts w:asciiTheme="minorHAnsi" w:eastAsiaTheme="minorEastAsia" w:hAnsiTheme="minorHAnsi" w:cstheme="minorBidi"/>
                <w:noProof/>
                <w:kern w:val="2"/>
                <w:sz w:val="24"/>
                <w:szCs w:val="24"/>
                <w14:ligatures w14:val="standardContextual"/>
              </w:rPr>
              <w:tab/>
            </w:r>
            <w:r w:rsidRPr="008B06EB">
              <w:rPr>
                <w:rStyle w:val="Hyperlink"/>
                <w:noProof/>
              </w:rPr>
              <w:t>Decision Context</w:t>
            </w:r>
            <w:r>
              <w:rPr>
                <w:noProof/>
                <w:webHidden/>
              </w:rPr>
              <w:tab/>
            </w:r>
            <w:r>
              <w:rPr>
                <w:noProof/>
                <w:webHidden/>
              </w:rPr>
              <w:fldChar w:fldCharType="begin"/>
            </w:r>
            <w:r>
              <w:rPr>
                <w:noProof/>
                <w:webHidden/>
              </w:rPr>
              <w:instrText xml:space="preserve"> PAGEREF _Toc214057141 \h </w:instrText>
            </w:r>
            <w:r>
              <w:rPr>
                <w:noProof/>
                <w:webHidden/>
              </w:rPr>
            </w:r>
            <w:r>
              <w:rPr>
                <w:noProof/>
                <w:webHidden/>
              </w:rPr>
              <w:fldChar w:fldCharType="separate"/>
            </w:r>
            <w:r>
              <w:rPr>
                <w:noProof/>
                <w:webHidden/>
              </w:rPr>
              <w:t>IV:24</w:t>
            </w:r>
            <w:r>
              <w:rPr>
                <w:noProof/>
                <w:webHidden/>
              </w:rPr>
              <w:fldChar w:fldCharType="end"/>
            </w:r>
          </w:hyperlink>
        </w:p>
        <w:p w14:paraId="6D17CC71" w14:textId="15BD5480"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42" w:history="1">
            <w:r w:rsidRPr="008B06EB">
              <w:rPr>
                <w:rStyle w:val="Hyperlink"/>
                <w:noProof/>
              </w:rPr>
              <w:t>2.</w:t>
            </w:r>
            <w:r>
              <w:rPr>
                <w:rFonts w:asciiTheme="minorHAnsi" w:eastAsiaTheme="minorEastAsia" w:hAnsiTheme="minorHAnsi" w:cstheme="minorBidi"/>
                <w:noProof/>
                <w:kern w:val="2"/>
                <w:sz w:val="24"/>
                <w:szCs w:val="24"/>
                <w14:ligatures w14:val="standardContextual"/>
              </w:rPr>
              <w:tab/>
            </w:r>
            <w:r w:rsidRPr="008B06EB">
              <w:rPr>
                <w:rStyle w:val="Hyperlink"/>
                <w:noProof/>
              </w:rPr>
              <w:t>Design Options and Decision Matrix</w:t>
            </w:r>
            <w:r>
              <w:rPr>
                <w:noProof/>
                <w:webHidden/>
              </w:rPr>
              <w:tab/>
            </w:r>
            <w:r>
              <w:rPr>
                <w:noProof/>
                <w:webHidden/>
              </w:rPr>
              <w:fldChar w:fldCharType="begin"/>
            </w:r>
            <w:r>
              <w:rPr>
                <w:noProof/>
                <w:webHidden/>
              </w:rPr>
              <w:instrText xml:space="preserve"> PAGEREF _Toc214057142 \h </w:instrText>
            </w:r>
            <w:r>
              <w:rPr>
                <w:noProof/>
                <w:webHidden/>
              </w:rPr>
            </w:r>
            <w:r>
              <w:rPr>
                <w:noProof/>
                <w:webHidden/>
              </w:rPr>
              <w:fldChar w:fldCharType="separate"/>
            </w:r>
            <w:r>
              <w:rPr>
                <w:noProof/>
                <w:webHidden/>
              </w:rPr>
              <w:t>IV:25</w:t>
            </w:r>
            <w:r>
              <w:rPr>
                <w:noProof/>
                <w:webHidden/>
              </w:rPr>
              <w:fldChar w:fldCharType="end"/>
            </w:r>
          </w:hyperlink>
        </w:p>
        <w:p w14:paraId="450B0ACE" w14:textId="38E2F672" w:rsidR="00981447" w:rsidRDefault="00981447">
          <w:pPr>
            <w:pStyle w:val="TOC3"/>
            <w:tabs>
              <w:tab w:val="left" w:pos="880"/>
              <w:tab w:val="right" w:leader="dot" w:pos="9350"/>
            </w:tabs>
            <w:rPr>
              <w:rFonts w:asciiTheme="minorHAnsi" w:eastAsiaTheme="minorEastAsia" w:hAnsiTheme="minorHAnsi" w:cstheme="minorBidi"/>
              <w:noProof/>
              <w:kern w:val="2"/>
              <w:sz w:val="24"/>
              <w:szCs w:val="24"/>
              <w14:ligatures w14:val="standardContextual"/>
            </w:rPr>
          </w:pPr>
          <w:hyperlink w:anchor="_Toc214057143" w:history="1">
            <w:r w:rsidRPr="008B06EB">
              <w:rPr>
                <w:rStyle w:val="Hyperlink"/>
                <w:noProof/>
              </w:rPr>
              <w:t>3.</w:t>
            </w:r>
            <w:r>
              <w:rPr>
                <w:rFonts w:asciiTheme="minorHAnsi" w:eastAsiaTheme="minorEastAsia" w:hAnsiTheme="minorHAnsi" w:cstheme="minorBidi"/>
                <w:noProof/>
                <w:kern w:val="2"/>
                <w:sz w:val="24"/>
                <w:szCs w:val="24"/>
                <w14:ligatures w14:val="standardContextual"/>
              </w:rPr>
              <w:tab/>
            </w:r>
            <w:r w:rsidRPr="008B06EB">
              <w:rPr>
                <w:rStyle w:val="Hyperlink"/>
                <w:noProof/>
              </w:rPr>
              <w:t>Design Decision</w:t>
            </w:r>
            <w:r>
              <w:rPr>
                <w:noProof/>
                <w:webHidden/>
              </w:rPr>
              <w:tab/>
            </w:r>
            <w:r>
              <w:rPr>
                <w:noProof/>
                <w:webHidden/>
              </w:rPr>
              <w:fldChar w:fldCharType="begin"/>
            </w:r>
            <w:r>
              <w:rPr>
                <w:noProof/>
                <w:webHidden/>
              </w:rPr>
              <w:instrText xml:space="preserve"> PAGEREF _Toc214057143 \h </w:instrText>
            </w:r>
            <w:r>
              <w:rPr>
                <w:noProof/>
                <w:webHidden/>
              </w:rPr>
            </w:r>
            <w:r>
              <w:rPr>
                <w:noProof/>
                <w:webHidden/>
              </w:rPr>
              <w:fldChar w:fldCharType="separate"/>
            </w:r>
            <w:r>
              <w:rPr>
                <w:noProof/>
                <w:webHidden/>
              </w:rPr>
              <w:t>IV:26</w:t>
            </w:r>
            <w:r>
              <w:rPr>
                <w:noProof/>
                <w:webHidden/>
              </w:rPr>
              <w:fldChar w:fldCharType="end"/>
            </w:r>
          </w:hyperlink>
        </w:p>
        <w:p w14:paraId="53AA4F23" w14:textId="298C706F" w:rsidR="00981447" w:rsidRDefault="00981447">
          <w:pPr>
            <w:pStyle w:val="TOC1"/>
            <w:tabs>
              <w:tab w:val="left" w:pos="660"/>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214057144" w:history="1">
            <w:r w:rsidRPr="008B06EB">
              <w:rPr>
                <w:rStyle w:val="Hyperlink"/>
                <w:noProof/>
              </w:rPr>
              <w:t>V.</w:t>
            </w:r>
            <w:r>
              <w:rPr>
                <w:rFonts w:asciiTheme="minorHAnsi" w:eastAsiaTheme="minorEastAsia" w:hAnsiTheme="minorHAnsi" w:cstheme="minorBidi"/>
                <w:b w:val="0"/>
                <w:bCs w:val="0"/>
                <w:caps w:val="0"/>
                <w:noProof/>
                <w:kern w:val="2"/>
                <w:sz w:val="24"/>
                <w:szCs w:val="24"/>
                <w14:ligatures w14:val="standardContextual"/>
              </w:rPr>
              <w:tab/>
            </w:r>
            <w:r w:rsidRPr="008B06EB">
              <w:rPr>
                <w:rStyle w:val="Hyperlink"/>
                <w:noProof/>
              </w:rPr>
              <w:t>References</w:t>
            </w:r>
            <w:r>
              <w:rPr>
                <w:noProof/>
                <w:webHidden/>
              </w:rPr>
              <w:tab/>
            </w:r>
            <w:r>
              <w:rPr>
                <w:noProof/>
                <w:webHidden/>
              </w:rPr>
              <w:fldChar w:fldCharType="begin"/>
            </w:r>
            <w:r>
              <w:rPr>
                <w:noProof/>
                <w:webHidden/>
              </w:rPr>
              <w:instrText xml:space="preserve"> PAGEREF _Toc214057144 \h </w:instrText>
            </w:r>
            <w:r>
              <w:rPr>
                <w:noProof/>
                <w:webHidden/>
              </w:rPr>
            </w:r>
            <w:r>
              <w:rPr>
                <w:noProof/>
                <w:webHidden/>
              </w:rPr>
              <w:fldChar w:fldCharType="separate"/>
            </w:r>
            <w:r>
              <w:rPr>
                <w:noProof/>
                <w:webHidden/>
              </w:rPr>
              <w:t>V:27</w:t>
            </w:r>
            <w:r>
              <w:rPr>
                <w:noProof/>
                <w:webHidden/>
              </w:rPr>
              <w:fldChar w:fldCharType="end"/>
            </w:r>
          </w:hyperlink>
        </w:p>
        <w:p w14:paraId="2C384CD2" w14:textId="47AAC46F" w:rsidR="00AB0E0D" w:rsidRPr="00020D9E" w:rsidRDefault="006019FE" w:rsidP="00627388">
          <w:pPr>
            <w:pStyle w:val="TOC3"/>
            <w:tabs>
              <w:tab w:val="left" w:pos="880"/>
              <w:tab w:val="right" w:leader="dot" w:pos="9350"/>
            </w:tabs>
            <w:rPr>
              <w:rStyle w:val="Hyperlink"/>
              <w:color w:val="auto"/>
              <w:u w:val="none"/>
            </w:rPr>
          </w:pPr>
          <w:r w:rsidRPr="004C448D">
            <w:rPr>
              <w:noProof/>
            </w:rPr>
            <w:fldChar w:fldCharType="end"/>
          </w:r>
        </w:p>
      </w:sdtContent>
    </w:sdt>
    <w:p w14:paraId="0674337F" w14:textId="2B065003" w:rsidR="004B4F62" w:rsidRPr="00C06C5E" w:rsidRDefault="004B4F62">
      <w:pPr>
        <w:rPr>
          <w:rFonts w:eastAsia="Times New Roman" w:cs="Times New Roman"/>
          <w:sz w:val="20"/>
          <w:szCs w:val="24"/>
        </w:rPr>
      </w:pPr>
      <w:r>
        <w:br w:type="page"/>
      </w:r>
    </w:p>
    <w:p w14:paraId="75DCA434" w14:textId="5CF1D8EB" w:rsidR="0063763D" w:rsidRDefault="006B0CFA" w:rsidP="006922E3">
      <w:pPr>
        <w:pStyle w:val="Heading1"/>
        <w:numPr>
          <w:ilvl w:val="0"/>
          <w:numId w:val="17"/>
        </w:numPr>
      </w:pPr>
      <w:bookmarkStart w:id="1" w:name="_Toc214057123"/>
      <w:r>
        <w:t>Executive Summary</w:t>
      </w:r>
      <w:bookmarkEnd w:id="1"/>
    </w:p>
    <w:p w14:paraId="41C24953" w14:textId="0ABC340A" w:rsidR="002B5264" w:rsidRPr="0031678F" w:rsidRDefault="002B5264" w:rsidP="006922E3">
      <w:pPr>
        <w:rPr>
          <w:color w:val="000000" w:themeColor="text1"/>
        </w:rPr>
      </w:pPr>
      <w:r w:rsidRPr="0031678F">
        <w:rPr>
          <w:color w:val="000000" w:themeColor="text1"/>
        </w:rPr>
        <w:t xml:space="preserve">Our project is to design and build a testing apparatus for superconducting thin films for Dr. Nicole Pfiester at Rose-Hulman Institute of Technology. The nanoengineering faculty and students at Rose-Hulman are fabricating superconducting thin films for research and lab project purposes. Superconducting thin film technology has a large application in the field of quantum information science and engineering. It can be used to build devices such as a Josephson Junction, which serves as qubits in superconducting quantum computers. The faculty at Rose needs this apparatus to properly test and characterize the fabricated superconducting thin films for research and to educate the students interested in this field. </w:t>
      </w:r>
    </w:p>
    <w:p w14:paraId="5583C506" w14:textId="2DDA45C1" w:rsidR="002B5264" w:rsidRPr="0031678F" w:rsidRDefault="002B5264" w:rsidP="006922E3">
      <w:pPr>
        <w:rPr>
          <w:color w:val="000000" w:themeColor="text1"/>
        </w:rPr>
      </w:pPr>
      <w:r w:rsidRPr="0031678F">
        <w:rPr>
          <w:color w:val="000000" w:themeColor="text1"/>
        </w:rPr>
        <w:t xml:space="preserve">A variety of tests will be administered using the device under liquid nitrogen level temperatures of approximately 77 K to characterize the electrical properties of high-temperature superconducting films. These tests include measurements for material properties such as resistivity </w:t>
      </w:r>
      <w:r w:rsidR="006422F0" w:rsidRPr="0031678F">
        <w:rPr>
          <w:color w:val="000000" w:themeColor="text1"/>
        </w:rPr>
        <w:t xml:space="preserve">and Hall </w:t>
      </w:r>
      <w:r w:rsidR="00D046A7" w:rsidRPr="0031678F">
        <w:rPr>
          <w:color w:val="000000" w:themeColor="text1"/>
        </w:rPr>
        <w:t>measurements</w:t>
      </w:r>
      <w:r w:rsidRPr="0031678F">
        <w:rPr>
          <w:color w:val="000000" w:themeColor="text1"/>
        </w:rPr>
        <w:t xml:space="preserve">. Commercially available solutions for performing these tests require expensive and complex bath cryostats to manage the sample temperature and liquid nitrogen flow, but they are over the budget that Rose-Hulman can provide. </w:t>
      </w:r>
    </w:p>
    <w:p w14:paraId="3B2A6925" w14:textId="28C30D58" w:rsidR="002B5264" w:rsidRPr="0031678F" w:rsidRDefault="002B5264" w:rsidP="006922E3">
      <w:pPr>
        <w:rPr>
          <w:color w:val="000000" w:themeColor="text1"/>
        </w:rPr>
      </w:pPr>
      <w:r w:rsidRPr="1D1E0C00">
        <w:rPr>
          <w:color w:val="000000" w:themeColor="text1"/>
        </w:rPr>
        <w:t xml:space="preserve">With this project, we aim to cut down the cost of this device by making only the necessary components for the purpose of our client. The thin film samples will be packaged </w:t>
      </w:r>
      <w:r w:rsidR="00C02C89" w:rsidRPr="1D1E0C00">
        <w:rPr>
          <w:color w:val="000000" w:themeColor="text1"/>
        </w:rPr>
        <w:t xml:space="preserve">onto </w:t>
      </w:r>
      <w:r w:rsidR="00E149CA" w:rsidRPr="1D1E0C00">
        <w:rPr>
          <w:color w:val="000000" w:themeColor="text1"/>
        </w:rPr>
        <w:t xml:space="preserve">a PCB </w:t>
      </w:r>
      <w:r w:rsidR="000B0553" w:rsidRPr="1D1E0C00">
        <w:rPr>
          <w:color w:val="000000" w:themeColor="text1"/>
        </w:rPr>
        <w:t>that we design</w:t>
      </w:r>
      <w:del w:id="2" w:author="Brooks, Nathan" w:date="2025-11-15T19:18:00Z">
        <w:r w:rsidRPr="1D1E0C00" w:rsidDel="000B0553">
          <w:rPr>
            <w:color w:val="000000" w:themeColor="text1"/>
          </w:rPr>
          <w:delText>ed</w:delText>
        </w:r>
      </w:del>
      <w:r w:rsidR="000B0553" w:rsidRPr="1D1E0C00">
        <w:rPr>
          <w:color w:val="000000" w:themeColor="text1"/>
        </w:rPr>
        <w:t xml:space="preserve"> </w:t>
      </w:r>
      <w:r w:rsidR="5C4282EA" w:rsidRPr="1D1E0C00">
        <w:rPr>
          <w:color w:val="000000" w:themeColor="text1"/>
        </w:rPr>
        <w:t>to be</w:t>
      </w:r>
      <w:r w:rsidRPr="1D1E0C00">
        <w:rPr>
          <w:color w:val="000000" w:themeColor="text1"/>
        </w:rPr>
        <w:t xml:space="preserve"> loaded onto </w:t>
      </w:r>
      <w:r w:rsidR="00DE0AFC" w:rsidRPr="1D1E0C00">
        <w:rPr>
          <w:color w:val="000000" w:themeColor="text1"/>
        </w:rPr>
        <w:t>a</w:t>
      </w:r>
      <w:r w:rsidR="00784669" w:rsidRPr="1D1E0C00">
        <w:rPr>
          <w:color w:val="000000" w:themeColor="text1"/>
        </w:rPr>
        <w:t xml:space="preserve"> cold finger cryocooler</w:t>
      </w:r>
      <w:r w:rsidR="00DE0AFC" w:rsidRPr="1D1E0C00">
        <w:rPr>
          <w:color w:val="000000" w:themeColor="text1"/>
        </w:rPr>
        <w:t xml:space="preserve"> in a vacuum chamber</w:t>
      </w:r>
      <w:r w:rsidRPr="1D1E0C00">
        <w:rPr>
          <w:color w:val="000000" w:themeColor="text1"/>
        </w:rPr>
        <w:t xml:space="preserve">. The apparatus will use liquid nitrogen to cool the </w:t>
      </w:r>
      <w:r w:rsidR="00645587" w:rsidRPr="1D1E0C00">
        <w:rPr>
          <w:color w:val="000000" w:themeColor="text1"/>
        </w:rPr>
        <w:t>sample</w:t>
      </w:r>
      <w:r w:rsidRPr="1D1E0C00">
        <w:rPr>
          <w:color w:val="000000" w:themeColor="text1"/>
        </w:rPr>
        <w:t xml:space="preserve"> down to the required temperature of 77 K to perform the tests. </w:t>
      </w:r>
      <w:r w:rsidR="00A71BFF" w:rsidRPr="1D1E0C00">
        <w:rPr>
          <w:color w:val="000000" w:themeColor="text1"/>
        </w:rPr>
        <w:t xml:space="preserve">For Hall measurements, permanent magnets can be inserted into the apparatus to provide the necessary magnetic field. </w:t>
      </w:r>
      <w:r w:rsidRPr="1D1E0C00">
        <w:rPr>
          <w:color w:val="000000" w:themeColor="text1"/>
        </w:rPr>
        <w:t xml:space="preserve">The input </w:t>
      </w:r>
      <w:ins w:id="3" w:author="Brooks, Nathan" w:date="2025-11-15T19:19:00Z">
        <w:r w:rsidR="18BF45B5" w:rsidRPr="1D1E0C00">
          <w:rPr>
            <w:color w:val="000000" w:themeColor="text1"/>
          </w:rPr>
          <w:t xml:space="preserve">to </w:t>
        </w:r>
      </w:ins>
      <w:r w:rsidRPr="1D1E0C00">
        <w:rPr>
          <w:color w:val="000000" w:themeColor="text1"/>
        </w:rPr>
        <w:t xml:space="preserve">and output </w:t>
      </w:r>
      <w:del w:id="4" w:author="Brooks, Nathan" w:date="2025-11-15T19:19:00Z">
        <w:r w:rsidRPr="1D1E0C00" w:rsidDel="002B5264">
          <w:rPr>
            <w:color w:val="000000" w:themeColor="text1"/>
          </w:rPr>
          <w:delText xml:space="preserve">to and </w:delText>
        </w:r>
      </w:del>
      <w:r w:rsidRPr="1D1E0C00">
        <w:rPr>
          <w:color w:val="000000" w:themeColor="text1"/>
        </w:rPr>
        <w:t xml:space="preserve">from the </w:t>
      </w:r>
      <w:r w:rsidR="00F13E7B" w:rsidRPr="1D1E0C00">
        <w:rPr>
          <w:color w:val="000000" w:themeColor="text1"/>
        </w:rPr>
        <w:t>sample</w:t>
      </w:r>
      <w:r w:rsidRPr="1D1E0C00">
        <w:rPr>
          <w:color w:val="000000" w:themeColor="text1"/>
        </w:rPr>
        <w:t xml:space="preserve"> are wired out of the cryogenic part of the device to </w:t>
      </w:r>
      <w:commentRangeStart w:id="5"/>
      <w:r w:rsidRPr="1D1E0C00">
        <w:rPr>
          <w:color w:val="000000" w:themeColor="text1"/>
        </w:rPr>
        <w:t>standard connectors</w:t>
      </w:r>
      <w:commentRangeEnd w:id="5"/>
      <w:r w:rsidRPr="1D1E0C00">
        <w:rPr>
          <w:rStyle w:val="CommentReference"/>
          <w:color w:val="000000" w:themeColor="text1"/>
          <w:sz w:val="22"/>
          <w:szCs w:val="22"/>
        </w:rPr>
        <w:commentReference w:id="5"/>
      </w:r>
      <w:r w:rsidRPr="1D1E0C00">
        <w:rPr>
          <w:color w:val="000000" w:themeColor="text1"/>
        </w:rPr>
        <w:t xml:space="preserve"> that can be connected to external devices such as function generators, power supply, ammeter, voltmeter, and oscilloscopes. </w:t>
      </w:r>
      <w:r w:rsidR="00EF78C8" w:rsidRPr="1D1E0C00">
        <w:rPr>
          <w:color w:val="000000" w:themeColor="text1"/>
        </w:rPr>
        <w:t xml:space="preserve">We are also providing software that automates the data collection process of </w:t>
      </w:r>
      <w:r w:rsidR="00A71BFF" w:rsidRPr="1D1E0C00">
        <w:rPr>
          <w:color w:val="000000" w:themeColor="text1"/>
        </w:rPr>
        <w:t>the</w:t>
      </w:r>
      <w:r w:rsidR="00EF78C8" w:rsidRPr="1D1E0C00">
        <w:rPr>
          <w:color w:val="000000" w:themeColor="text1"/>
        </w:rPr>
        <w:t xml:space="preserve"> external </w:t>
      </w:r>
      <w:r w:rsidR="00A71BFF" w:rsidRPr="1D1E0C00">
        <w:rPr>
          <w:color w:val="000000" w:themeColor="text1"/>
        </w:rPr>
        <w:t xml:space="preserve">signal processing </w:t>
      </w:r>
      <w:r w:rsidR="00645587" w:rsidRPr="1D1E0C00">
        <w:rPr>
          <w:color w:val="000000" w:themeColor="text1"/>
        </w:rPr>
        <w:t>equipment</w:t>
      </w:r>
      <w:r w:rsidR="00952E14" w:rsidRPr="1D1E0C00">
        <w:rPr>
          <w:color w:val="000000" w:themeColor="text1"/>
        </w:rPr>
        <w:t xml:space="preserve">, </w:t>
      </w:r>
      <w:r w:rsidR="00663000" w:rsidRPr="1D1E0C00">
        <w:rPr>
          <w:color w:val="000000" w:themeColor="text1"/>
        </w:rPr>
        <w:t xml:space="preserve">so users can perform standard tests such as the Van der Pauw method efficiently. </w:t>
      </w:r>
    </w:p>
    <w:p w14:paraId="1FE0424C" w14:textId="77777777" w:rsidR="00C0616F" w:rsidRPr="005D2B25" w:rsidRDefault="00C0616F">
      <w:pPr>
        <w:rPr>
          <w:bCs/>
        </w:rPr>
        <w:sectPr w:rsidR="00C0616F" w:rsidRPr="005D2B25" w:rsidSect="003F126A">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NumType w:chapStyle="1" w:chapSep="colon"/>
          <w:cols w:space="720"/>
          <w:docGrid w:linePitch="360"/>
        </w:sectPr>
        <w:pPrChange w:id="6" w:author="Su, Chong-Yi" w:date="2025-11-13T23:36:00Z" w16du:dateUtc="2025-11-14T04:36:00Z">
          <w:pPr>
            <w:pStyle w:val="Heading1"/>
            <w:numPr>
              <w:numId w:val="0"/>
            </w:numPr>
            <w:ind w:left="540" w:firstLine="0"/>
          </w:pPr>
        </w:pPrChange>
      </w:pPr>
    </w:p>
    <w:p w14:paraId="495C2D0B" w14:textId="72F63B90" w:rsidR="006B0CFA" w:rsidRDefault="00D95FD1" w:rsidP="00A442D7">
      <w:pPr>
        <w:pStyle w:val="Heading1"/>
      </w:pPr>
      <w:bookmarkStart w:id="7" w:name="_Toc214057124"/>
      <w:r>
        <w:t>T</w:t>
      </w:r>
      <w:r w:rsidR="004A514B">
        <w:t>echnical Requirements</w:t>
      </w:r>
      <w:bookmarkEnd w:id="7"/>
    </w:p>
    <w:p w14:paraId="5B58D238" w14:textId="09200F48" w:rsidR="00BE1636" w:rsidRDefault="00BE1636" w:rsidP="009E1F54">
      <w:pPr>
        <w:pStyle w:val="Caption"/>
        <w:keepNext/>
        <w:spacing w:after="0"/>
      </w:pPr>
      <w:r>
        <w:t xml:space="preserve">Table </w:t>
      </w:r>
      <w:r>
        <w:fldChar w:fldCharType="begin"/>
      </w:r>
      <w:r>
        <w:instrText xml:space="preserve"> SEQ Table \* </w:instrText>
      </w:r>
      <w:r w:rsidR="008C487F">
        <w:instrText>ARABIC</w:instrText>
      </w:r>
      <w:r>
        <w:instrText xml:space="preserve"> </w:instrText>
      </w:r>
      <w:r>
        <w:fldChar w:fldCharType="separate"/>
      </w:r>
      <w:r w:rsidR="00595C30">
        <w:rPr>
          <w:noProof/>
        </w:rPr>
        <w:t>1</w:t>
      </w:r>
      <w:r>
        <w:fldChar w:fldCharType="end"/>
      </w:r>
      <w:r w:rsidR="008C487F">
        <w:t>:</w:t>
      </w:r>
      <w:r w:rsidR="00533DD0">
        <w:t xml:space="preserve"> </w:t>
      </w:r>
      <w:r w:rsidR="003745AD" w:rsidRPr="003745AD">
        <w:t>Technical Requirements</w:t>
      </w:r>
    </w:p>
    <w:tbl>
      <w:tblPr>
        <w:tblStyle w:val="GridTable4"/>
        <w:tblpPr w:leftFromText="180" w:rightFromText="180" w:vertAnchor="text" w:horzAnchor="margin" w:tblpXSpec="center" w:tblpY="-3991"/>
        <w:tblW w:w="12950" w:type="dxa"/>
        <w:tblLayout w:type="fixed"/>
        <w:tblLook w:val="0420" w:firstRow="1" w:lastRow="0" w:firstColumn="0" w:lastColumn="0" w:noHBand="0" w:noVBand="1"/>
      </w:tblPr>
      <w:tblGrid>
        <w:gridCol w:w="1500"/>
        <w:gridCol w:w="1005"/>
        <w:gridCol w:w="2910"/>
        <w:gridCol w:w="2835"/>
        <w:gridCol w:w="2715"/>
        <w:gridCol w:w="1985"/>
      </w:tblGrid>
      <w:tr w:rsidR="009E1F54" w:rsidRPr="00904484" w14:paraId="46032C17" w14:textId="77777777" w:rsidTr="1D1E0C00">
        <w:trPr>
          <w:cnfStyle w:val="100000000000" w:firstRow="1" w:lastRow="0" w:firstColumn="0" w:lastColumn="0" w:oddVBand="0" w:evenVBand="0" w:oddHBand="0" w:evenHBand="0" w:firstRowFirstColumn="0" w:firstRowLastColumn="0" w:lastRowFirstColumn="0" w:lastRowLastColumn="0"/>
          <w:trHeight w:val="1440"/>
        </w:trPr>
        <w:tc>
          <w:tcPr>
            <w:tcW w:w="1500" w:type="dxa"/>
            <w:hideMark/>
          </w:tcPr>
          <w:p w14:paraId="47D5EF89" w14:textId="77777777" w:rsidR="009E1F54" w:rsidRPr="00904484" w:rsidRDefault="009E1F54">
            <w:pPr>
              <w:spacing w:before="240"/>
              <w:jc w:val="center"/>
              <w:rPr>
                <w:rFonts w:eastAsia="Times New Roman"/>
                <w:b w:val="0"/>
              </w:rPr>
            </w:pPr>
            <w:r w:rsidRPr="00904484">
              <w:t>Feature(s)</w:t>
            </w:r>
          </w:p>
        </w:tc>
        <w:tc>
          <w:tcPr>
            <w:tcW w:w="1005" w:type="dxa"/>
            <w:hideMark/>
          </w:tcPr>
          <w:p w14:paraId="7553489D" w14:textId="77777777" w:rsidR="009E1F54" w:rsidRPr="00904484" w:rsidRDefault="009E1F54">
            <w:pPr>
              <w:spacing w:before="240"/>
              <w:jc w:val="center"/>
              <w:rPr>
                <w:rFonts w:eastAsia="Times New Roman"/>
                <w:b w:val="0"/>
              </w:rPr>
            </w:pPr>
            <w:r w:rsidRPr="00904484">
              <w:t>ID</w:t>
            </w:r>
          </w:p>
        </w:tc>
        <w:tc>
          <w:tcPr>
            <w:tcW w:w="2910" w:type="dxa"/>
            <w:hideMark/>
          </w:tcPr>
          <w:p w14:paraId="171593D1" w14:textId="77777777" w:rsidR="009E1F54" w:rsidRPr="00904484" w:rsidRDefault="009E1F54">
            <w:pPr>
              <w:spacing w:before="240"/>
              <w:jc w:val="center"/>
              <w:rPr>
                <w:rFonts w:eastAsia="Times New Roman"/>
                <w:b w:val="0"/>
              </w:rPr>
            </w:pPr>
            <w:r w:rsidRPr="00904484">
              <w:t>Requirements</w:t>
            </w:r>
          </w:p>
        </w:tc>
        <w:tc>
          <w:tcPr>
            <w:tcW w:w="2835" w:type="dxa"/>
            <w:hideMark/>
          </w:tcPr>
          <w:p w14:paraId="31D4783E" w14:textId="77777777" w:rsidR="009E1F54" w:rsidRPr="00904484" w:rsidRDefault="009E1F54">
            <w:pPr>
              <w:spacing w:before="240"/>
              <w:jc w:val="center"/>
              <w:rPr>
                <w:rFonts w:eastAsia="Times New Roman"/>
                <w:b w:val="0"/>
              </w:rPr>
            </w:pPr>
            <w:r w:rsidRPr="00904484">
              <w:t>We need this requirement because…(Validation)</w:t>
            </w:r>
          </w:p>
        </w:tc>
        <w:tc>
          <w:tcPr>
            <w:tcW w:w="2715" w:type="dxa"/>
            <w:hideMark/>
          </w:tcPr>
          <w:p w14:paraId="3F15A8A8" w14:textId="77777777" w:rsidR="009E1F54" w:rsidRPr="00904484" w:rsidRDefault="009E1F54">
            <w:pPr>
              <w:spacing w:before="240"/>
              <w:jc w:val="center"/>
              <w:rPr>
                <w:rFonts w:eastAsia="Times New Roman"/>
                <w:b w:val="0"/>
              </w:rPr>
            </w:pPr>
            <w:r w:rsidRPr="00904484">
              <w:t>We will test this feature in our prototype by (Verification)</w:t>
            </w:r>
          </w:p>
        </w:tc>
        <w:tc>
          <w:tcPr>
            <w:tcW w:w="1985" w:type="dxa"/>
          </w:tcPr>
          <w:p w14:paraId="3CF40F78" w14:textId="77777777" w:rsidR="009E1F54" w:rsidRPr="00904484" w:rsidRDefault="009E1F54">
            <w:pPr>
              <w:spacing w:before="240"/>
              <w:jc w:val="center"/>
              <w:rPr>
                <w:b w:val="0"/>
              </w:rPr>
            </w:pPr>
            <w:r w:rsidRPr="00904484">
              <w:t>Design for test</w:t>
            </w:r>
          </w:p>
          <w:p w14:paraId="7A0251A5" w14:textId="77777777" w:rsidR="009E1F54" w:rsidRPr="00904484" w:rsidRDefault="009E1F54">
            <w:pPr>
              <w:spacing w:before="240"/>
              <w:jc w:val="center"/>
              <w:rPr>
                <w:rFonts w:eastAsia="Calibri"/>
                <w:color w:val="000000" w:themeColor="text1"/>
                <w:kern w:val="24"/>
              </w:rPr>
            </w:pPr>
            <w:r w:rsidRPr="00904484">
              <w:t>(if necessary)</w:t>
            </w:r>
          </w:p>
        </w:tc>
      </w:tr>
      <w:tr w:rsidR="009E1F54" w:rsidRPr="006A37AB" w14:paraId="3F1C1CC2"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hideMark/>
          </w:tcPr>
          <w:p w14:paraId="02BF3FA8" w14:textId="77777777" w:rsidR="009E1F54" w:rsidRPr="0031678F" w:rsidRDefault="009E1F54">
            <w:pPr>
              <w:spacing w:before="120"/>
              <w:jc w:val="center"/>
              <w:rPr>
                <w:rFonts w:eastAsia="Times New Roman"/>
                <w:color w:val="000000" w:themeColor="text1"/>
              </w:rPr>
            </w:pPr>
            <w:r w:rsidRPr="0031678F">
              <w:rPr>
                <w:color w:val="000000" w:themeColor="text1"/>
              </w:rPr>
              <w:t>Safe (Cryogenic)</w:t>
            </w:r>
          </w:p>
        </w:tc>
        <w:tc>
          <w:tcPr>
            <w:tcW w:w="1005" w:type="dxa"/>
            <w:hideMark/>
          </w:tcPr>
          <w:p w14:paraId="7DF9C693" w14:textId="77777777" w:rsidR="009E1F54" w:rsidRPr="0031678F" w:rsidRDefault="009E1F54">
            <w:pPr>
              <w:spacing w:before="120"/>
              <w:jc w:val="center"/>
              <w:rPr>
                <w:color w:val="000000" w:themeColor="text1"/>
              </w:rPr>
            </w:pPr>
            <w:r w:rsidRPr="0031678F">
              <w:rPr>
                <w:color w:val="000000" w:themeColor="text1"/>
              </w:rPr>
              <w:t>SAFE-1</w:t>
            </w:r>
          </w:p>
        </w:tc>
        <w:tc>
          <w:tcPr>
            <w:tcW w:w="2910" w:type="dxa"/>
            <w:hideMark/>
          </w:tcPr>
          <w:p w14:paraId="7243FE98" w14:textId="77777777" w:rsidR="009E1F54" w:rsidRPr="0031678F" w:rsidRDefault="0BF7B953">
            <w:pPr>
              <w:spacing w:before="120"/>
              <w:jc w:val="center"/>
              <w:rPr>
                <w:color w:val="000000" w:themeColor="text1"/>
              </w:rPr>
            </w:pPr>
            <w:r w:rsidRPr="1D1E0C00">
              <w:rPr>
                <w:color w:val="000000" w:themeColor="text1"/>
              </w:rPr>
              <w:t xml:space="preserve">During operation, liquid nitrogen must remain in the container, with no leakage to areas outside the cold finger. </w:t>
            </w:r>
            <w:commentRangeStart w:id="8"/>
            <w:del w:id="9" w:author="Brooks, Nathan" w:date="2025-11-15T19:31:00Z">
              <w:r w:rsidR="009E1F54" w:rsidRPr="1D1E0C00" w:rsidDel="0BF7B953">
                <w:rPr>
                  <w:color w:val="000000" w:themeColor="text1"/>
                </w:rPr>
                <w:delText>The LN2 container also needs to exhaust the evaporating nitrogen gas.</w:delText>
              </w:r>
            </w:del>
            <w:commentRangeEnd w:id="8"/>
            <w:r w:rsidR="009E1F54" w:rsidRPr="0031678F">
              <w:rPr>
                <w:rStyle w:val="CommentReference"/>
                <w:color w:val="000000" w:themeColor="text1"/>
                <w:sz w:val="22"/>
                <w:szCs w:val="22"/>
              </w:rPr>
              <w:commentReference w:id="8"/>
            </w:r>
          </w:p>
        </w:tc>
        <w:tc>
          <w:tcPr>
            <w:tcW w:w="2835" w:type="dxa"/>
            <w:hideMark/>
          </w:tcPr>
          <w:p w14:paraId="358B1477" w14:textId="77777777" w:rsidR="009E1F54" w:rsidRPr="0031678F" w:rsidRDefault="009E1F54">
            <w:pPr>
              <w:spacing w:before="120"/>
              <w:jc w:val="center"/>
              <w:rPr>
                <w:color w:val="000000" w:themeColor="text1"/>
              </w:rPr>
            </w:pPr>
            <w:r w:rsidRPr="0031678F">
              <w:rPr>
                <w:color w:val="000000" w:themeColor="text1"/>
              </w:rPr>
              <w:t>Prevents cold burns/icing and ensures safety of the user and the environment.</w:t>
            </w:r>
          </w:p>
        </w:tc>
        <w:tc>
          <w:tcPr>
            <w:tcW w:w="2715" w:type="dxa"/>
            <w:hideMark/>
          </w:tcPr>
          <w:p w14:paraId="339CEDD3" w14:textId="77777777" w:rsidR="009E1F54" w:rsidRPr="0031678F" w:rsidRDefault="009E1F54">
            <w:pPr>
              <w:spacing w:before="120"/>
              <w:jc w:val="center"/>
              <w:rPr>
                <w:color w:val="000000" w:themeColor="text1"/>
              </w:rPr>
            </w:pPr>
            <w:r w:rsidRPr="0031678F">
              <w:rPr>
                <w:color w:val="000000" w:themeColor="text1"/>
              </w:rPr>
              <w:t xml:space="preserve">Pour dyed water into the cold finger to see if there is any observable leakage into the rest of the system or the environment. </w:t>
            </w:r>
          </w:p>
        </w:tc>
        <w:tc>
          <w:tcPr>
            <w:tcW w:w="1985" w:type="dxa"/>
          </w:tcPr>
          <w:p w14:paraId="265C9444" w14:textId="77777777" w:rsidR="009E1F54" w:rsidRPr="0031678F" w:rsidRDefault="009E1F54">
            <w:pPr>
              <w:spacing w:before="120"/>
              <w:jc w:val="center"/>
              <w:rPr>
                <w:color w:val="000000" w:themeColor="text1"/>
              </w:rPr>
            </w:pPr>
            <w:r w:rsidRPr="0031678F">
              <w:rPr>
                <w:color w:val="000000" w:themeColor="text1"/>
              </w:rPr>
              <w:t>N/A</w:t>
            </w:r>
          </w:p>
          <w:p w14:paraId="48B0BBA9" w14:textId="77777777" w:rsidR="009E1F54" w:rsidRPr="0031678F" w:rsidRDefault="009E1F54">
            <w:pPr>
              <w:spacing w:before="120"/>
              <w:jc w:val="center"/>
              <w:rPr>
                <w:color w:val="000000" w:themeColor="text1"/>
              </w:rPr>
            </w:pPr>
          </w:p>
        </w:tc>
      </w:tr>
      <w:tr w:rsidR="009E1F54" w:rsidRPr="006A37AB" w14:paraId="7B62BCC9" w14:textId="77777777" w:rsidTr="1D1E0C00">
        <w:trPr>
          <w:trHeight w:val="913"/>
        </w:trPr>
        <w:tc>
          <w:tcPr>
            <w:tcW w:w="1500" w:type="dxa"/>
          </w:tcPr>
          <w:p w14:paraId="34881A91" w14:textId="77777777" w:rsidR="009E1F54" w:rsidRPr="0031678F" w:rsidRDefault="009E1F54">
            <w:pPr>
              <w:spacing w:before="120"/>
              <w:jc w:val="center"/>
              <w:rPr>
                <w:color w:val="000000" w:themeColor="text1"/>
              </w:rPr>
            </w:pPr>
            <w:r w:rsidRPr="0031678F">
              <w:rPr>
                <w:color w:val="000000" w:themeColor="text1"/>
              </w:rPr>
              <w:t>Safe (Cryogenic)</w:t>
            </w:r>
          </w:p>
        </w:tc>
        <w:tc>
          <w:tcPr>
            <w:tcW w:w="1005" w:type="dxa"/>
          </w:tcPr>
          <w:p w14:paraId="646FE937" w14:textId="77777777" w:rsidR="009E1F54" w:rsidRPr="0031678F" w:rsidRDefault="009E1F54">
            <w:pPr>
              <w:spacing w:before="120"/>
              <w:jc w:val="center"/>
              <w:rPr>
                <w:color w:val="000000" w:themeColor="text1"/>
              </w:rPr>
            </w:pPr>
            <w:r w:rsidRPr="0031678F">
              <w:rPr>
                <w:color w:val="000000" w:themeColor="text1"/>
              </w:rPr>
              <w:t>SAFE-2</w:t>
            </w:r>
          </w:p>
        </w:tc>
        <w:tc>
          <w:tcPr>
            <w:tcW w:w="2910" w:type="dxa"/>
          </w:tcPr>
          <w:p w14:paraId="3452DA31" w14:textId="77777777" w:rsidR="009E1F54" w:rsidRPr="0031678F" w:rsidRDefault="009E1F54">
            <w:pPr>
              <w:spacing w:before="120"/>
              <w:jc w:val="center"/>
              <w:rPr>
                <w:color w:val="000000" w:themeColor="text1"/>
              </w:rPr>
            </w:pPr>
            <w:r w:rsidRPr="0031678F">
              <w:rPr>
                <w:color w:val="000000" w:themeColor="text1"/>
              </w:rPr>
              <w:t>The LN2 container shall provide an opening that is at least 5 mm in diameter to exhaust the evaporating nitrogen gas.</w:t>
            </w:r>
          </w:p>
        </w:tc>
        <w:tc>
          <w:tcPr>
            <w:tcW w:w="2835" w:type="dxa"/>
          </w:tcPr>
          <w:p w14:paraId="69896343" w14:textId="77777777" w:rsidR="009E1F54" w:rsidRPr="0031678F" w:rsidRDefault="009E1F54">
            <w:pPr>
              <w:spacing w:before="120"/>
              <w:jc w:val="center"/>
              <w:rPr>
                <w:color w:val="000000" w:themeColor="text1"/>
              </w:rPr>
            </w:pPr>
            <w:r w:rsidRPr="0031678F">
              <w:rPr>
                <w:color w:val="000000" w:themeColor="text1"/>
              </w:rPr>
              <w:t>Prevents pressure from building up in the system, which can be dangerous.</w:t>
            </w:r>
          </w:p>
        </w:tc>
        <w:tc>
          <w:tcPr>
            <w:tcW w:w="2715" w:type="dxa"/>
          </w:tcPr>
          <w:p w14:paraId="56B1FCE5" w14:textId="77777777" w:rsidR="009E1F54" w:rsidRPr="0031678F" w:rsidRDefault="0BF7B953">
            <w:pPr>
              <w:spacing w:before="120"/>
              <w:jc w:val="center"/>
              <w:rPr>
                <w:color w:val="000000" w:themeColor="text1"/>
              </w:rPr>
            </w:pPr>
            <w:commentRangeStart w:id="10"/>
            <w:r w:rsidRPr="1D1E0C00">
              <w:rPr>
                <w:color w:val="000000" w:themeColor="text1"/>
              </w:rPr>
              <w:t>Visually verify a means for LN2 gas to exhaust out of the system is provided.</w:t>
            </w:r>
            <w:commentRangeEnd w:id="10"/>
            <w:r w:rsidR="009E1F54" w:rsidRPr="0031678F">
              <w:rPr>
                <w:rStyle w:val="CommentReference"/>
                <w:color w:val="000000" w:themeColor="text1"/>
                <w:sz w:val="22"/>
                <w:szCs w:val="22"/>
              </w:rPr>
              <w:commentReference w:id="10"/>
            </w:r>
          </w:p>
        </w:tc>
        <w:tc>
          <w:tcPr>
            <w:tcW w:w="1985" w:type="dxa"/>
          </w:tcPr>
          <w:p w14:paraId="053FCB31" w14:textId="77777777" w:rsidR="009E1F54" w:rsidRPr="0031678F" w:rsidRDefault="009E1F54">
            <w:pPr>
              <w:spacing w:before="120"/>
              <w:jc w:val="center"/>
              <w:rPr>
                <w:color w:val="000000" w:themeColor="text1"/>
              </w:rPr>
            </w:pPr>
            <w:r w:rsidRPr="0031678F">
              <w:rPr>
                <w:color w:val="000000" w:themeColor="text1"/>
              </w:rPr>
              <w:t>N/A</w:t>
            </w:r>
          </w:p>
        </w:tc>
      </w:tr>
      <w:tr w:rsidR="009E1F54" w:rsidRPr="006A37AB" w14:paraId="41BD9DE2"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hideMark/>
          </w:tcPr>
          <w:p w14:paraId="15F16EBF" w14:textId="77777777" w:rsidR="009E1F54" w:rsidRPr="0031678F" w:rsidRDefault="009E1F54">
            <w:pPr>
              <w:spacing w:before="120"/>
              <w:jc w:val="center"/>
              <w:rPr>
                <w:rFonts w:eastAsia="Times New Roman"/>
                <w:color w:val="000000" w:themeColor="text1"/>
              </w:rPr>
            </w:pPr>
            <w:r w:rsidRPr="0031678F">
              <w:rPr>
                <w:color w:val="000000" w:themeColor="text1"/>
              </w:rPr>
              <w:t>Flexible</w:t>
            </w:r>
          </w:p>
        </w:tc>
        <w:tc>
          <w:tcPr>
            <w:tcW w:w="1005" w:type="dxa"/>
            <w:hideMark/>
          </w:tcPr>
          <w:p w14:paraId="6A325573" w14:textId="77777777" w:rsidR="009E1F54" w:rsidRPr="0031678F" w:rsidRDefault="009E1F54">
            <w:pPr>
              <w:spacing w:before="120"/>
              <w:jc w:val="center"/>
              <w:rPr>
                <w:color w:val="000000" w:themeColor="text1"/>
              </w:rPr>
            </w:pPr>
            <w:r w:rsidRPr="0031678F">
              <w:rPr>
                <w:color w:val="000000" w:themeColor="text1"/>
              </w:rPr>
              <w:t>FLEX-1</w:t>
            </w:r>
          </w:p>
        </w:tc>
        <w:tc>
          <w:tcPr>
            <w:tcW w:w="2910" w:type="dxa"/>
            <w:hideMark/>
          </w:tcPr>
          <w:p w14:paraId="2805023B" w14:textId="77777777" w:rsidR="009E1F54" w:rsidRPr="0031678F" w:rsidRDefault="009E1F54">
            <w:pPr>
              <w:spacing w:before="120"/>
              <w:jc w:val="center"/>
              <w:rPr>
                <w:color w:val="000000" w:themeColor="text1"/>
              </w:rPr>
            </w:pPr>
            <w:r w:rsidRPr="0031678F">
              <w:rPr>
                <w:color w:val="000000" w:themeColor="text1"/>
              </w:rPr>
              <w:t>The system shall provide functionality to swap the samples in less than 10 min.</w:t>
            </w:r>
          </w:p>
        </w:tc>
        <w:tc>
          <w:tcPr>
            <w:tcW w:w="2835" w:type="dxa"/>
            <w:hideMark/>
          </w:tcPr>
          <w:p w14:paraId="63336906" w14:textId="77777777" w:rsidR="009E1F54" w:rsidRPr="0031678F" w:rsidRDefault="009E1F54">
            <w:pPr>
              <w:spacing w:before="120"/>
              <w:jc w:val="center"/>
              <w:rPr>
                <w:color w:val="000000" w:themeColor="text1"/>
              </w:rPr>
            </w:pPr>
            <w:r w:rsidRPr="0031678F">
              <w:rPr>
                <w:color w:val="000000" w:themeColor="text1"/>
              </w:rPr>
              <w:t>Fast turnaround increases throughput, reduces downtime for classes/research, and adds flexibility to the types of samples that can be tested.</w:t>
            </w:r>
          </w:p>
        </w:tc>
        <w:tc>
          <w:tcPr>
            <w:tcW w:w="2715" w:type="dxa"/>
            <w:hideMark/>
          </w:tcPr>
          <w:p w14:paraId="4650F1FB" w14:textId="77777777" w:rsidR="009E1F54" w:rsidRPr="0031678F" w:rsidRDefault="009E1F54">
            <w:pPr>
              <w:spacing w:before="120"/>
              <w:jc w:val="center"/>
              <w:rPr>
                <w:color w:val="000000" w:themeColor="text1"/>
              </w:rPr>
            </w:pPr>
            <w:r w:rsidRPr="0031678F">
              <w:rPr>
                <w:color w:val="000000" w:themeColor="text1"/>
              </w:rPr>
              <w:t xml:space="preserve">Recording the amount of time it takes for a user to swap samples given the relevant documentation. </w:t>
            </w:r>
          </w:p>
        </w:tc>
        <w:tc>
          <w:tcPr>
            <w:tcW w:w="1985" w:type="dxa"/>
          </w:tcPr>
          <w:p w14:paraId="2A600C1E" w14:textId="77777777" w:rsidR="009E1F54" w:rsidRPr="0031678F" w:rsidRDefault="009E1F54">
            <w:pPr>
              <w:spacing w:before="120"/>
              <w:jc w:val="center"/>
              <w:rPr>
                <w:color w:val="000000" w:themeColor="text1"/>
              </w:rPr>
            </w:pPr>
            <w:r w:rsidRPr="0031678F">
              <w:rPr>
                <w:color w:val="000000" w:themeColor="text1"/>
              </w:rPr>
              <w:t>N/A</w:t>
            </w:r>
          </w:p>
        </w:tc>
      </w:tr>
      <w:tr w:rsidR="009E1F54" w14:paraId="7F194E5C" w14:textId="77777777" w:rsidTr="1D1E0C00">
        <w:trPr>
          <w:trHeight w:val="913"/>
        </w:trPr>
        <w:tc>
          <w:tcPr>
            <w:tcW w:w="1500" w:type="dxa"/>
          </w:tcPr>
          <w:p w14:paraId="225ECFC7" w14:textId="77777777" w:rsidR="009E1F54" w:rsidRPr="0031678F" w:rsidRDefault="009E1F54">
            <w:pPr>
              <w:spacing w:before="120"/>
              <w:jc w:val="center"/>
              <w:rPr>
                <w:color w:val="000000" w:themeColor="text1"/>
              </w:rPr>
            </w:pPr>
            <w:r w:rsidRPr="0031678F">
              <w:rPr>
                <w:color w:val="000000" w:themeColor="text1"/>
              </w:rPr>
              <w:t>Flexible</w:t>
            </w:r>
          </w:p>
        </w:tc>
        <w:tc>
          <w:tcPr>
            <w:tcW w:w="1005" w:type="dxa"/>
          </w:tcPr>
          <w:p w14:paraId="2A55D59E" w14:textId="77777777" w:rsidR="009E1F54" w:rsidRPr="0031678F" w:rsidRDefault="009E1F54">
            <w:pPr>
              <w:spacing w:before="120"/>
              <w:jc w:val="center"/>
              <w:rPr>
                <w:color w:val="000000" w:themeColor="text1"/>
              </w:rPr>
            </w:pPr>
            <w:r w:rsidRPr="0031678F">
              <w:rPr>
                <w:color w:val="000000" w:themeColor="text1"/>
              </w:rPr>
              <w:t>FLEX-2</w:t>
            </w:r>
          </w:p>
        </w:tc>
        <w:tc>
          <w:tcPr>
            <w:tcW w:w="2910" w:type="dxa"/>
          </w:tcPr>
          <w:p w14:paraId="39F0DD73" w14:textId="77777777" w:rsidR="009E1F54" w:rsidRPr="0031678F" w:rsidRDefault="009E1F54">
            <w:pPr>
              <w:spacing w:before="120"/>
              <w:jc w:val="center"/>
              <w:rPr>
                <w:color w:val="000000" w:themeColor="text1"/>
              </w:rPr>
            </w:pPr>
            <w:r w:rsidRPr="0031678F">
              <w:rPr>
                <w:color w:val="000000" w:themeColor="text1"/>
              </w:rPr>
              <w:t>The wire bonding distance between the sample and PCB pin should not exceed 3 mm.</w:t>
            </w:r>
          </w:p>
        </w:tc>
        <w:tc>
          <w:tcPr>
            <w:tcW w:w="2835" w:type="dxa"/>
          </w:tcPr>
          <w:p w14:paraId="686C5074" w14:textId="77777777" w:rsidR="009E1F54" w:rsidRPr="0031678F" w:rsidRDefault="009E1F54">
            <w:pPr>
              <w:spacing w:before="120"/>
              <w:jc w:val="center"/>
              <w:rPr>
                <w:color w:val="000000" w:themeColor="text1"/>
              </w:rPr>
            </w:pPr>
            <w:r w:rsidRPr="0031678F">
              <w:rPr>
                <w:color w:val="000000" w:themeColor="text1"/>
              </w:rPr>
              <w:t xml:space="preserve">Wire bonding distance must be kept short so that the sample can be easily packaged onto the PCB to be loaded onto the cold finger. This allows users the flexibility of testing multiple samples with the system with more ease. </w:t>
            </w:r>
          </w:p>
        </w:tc>
        <w:tc>
          <w:tcPr>
            <w:tcW w:w="2715" w:type="dxa"/>
          </w:tcPr>
          <w:p w14:paraId="1E575D84" w14:textId="77777777" w:rsidR="009E1F54" w:rsidRPr="0031678F" w:rsidRDefault="009E1F54">
            <w:pPr>
              <w:spacing w:before="120"/>
              <w:jc w:val="center"/>
              <w:rPr>
                <w:color w:val="000000" w:themeColor="text1"/>
              </w:rPr>
            </w:pPr>
            <w:r w:rsidRPr="0031678F">
              <w:rPr>
                <w:color w:val="000000" w:themeColor="text1"/>
              </w:rPr>
              <w:t>Measuring and verifying that all wire bonding connections between the PCB and the sample have distances less than 3 mm.</w:t>
            </w:r>
          </w:p>
        </w:tc>
        <w:tc>
          <w:tcPr>
            <w:tcW w:w="1985" w:type="dxa"/>
          </w:tcPr>
          <w:p w14:paraId="18AB4F99" w14:textId="77777777" w:rsidR="009E1F54" w:rsidRPr="0031678F" w:rsidRDefault="009E1F54">
            <w:pPr>
              <w:spacing w:before="120"/>
              <w:jc w:val="center"/>
              <w:rPr>
                <w:color w:val="000000" w:themeColor="text1"/>
              </w:rPr>
            </w:pPr>
            <w:r w:rsidRPr="0031678F">
              <w:rPr>
                <w:color w:val="000000" w:themeColor="text1"/>
              </w:rPr>
              <w:t>N/A</w:t>
            </w:r>
          </w:p>
        </w:tc>
      </w:tr>
      <w:tr w:rsidR="009E1F54" w:rsidRPr="00A67EB4" w14:paraId="4E99E34B"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08E01EF4" w14:textId="77777777" w:rsidR="009E1F54" w:rsidRPr="0031678F" w:rsidRDefault="009E1F54">
            <w:pPr>
              <w:spacing w:before="120"/>
              <w:jc w:val="center"/>
              <w:rPr>
                <w:color w:val="000000" w:themeColor="text1"/>
              </w:rPr>
            </w:pPr>
            <w:r w:rsidRPr="0031678F">
              <w:rPr>
                <w:color w:val="000000" w:themeColor="text1"/>
              </w:rPr>
              <w:t>Functional, Precise &amp; Accurate</w:t>
            </w:r>
          </w:p>
        </w:tc>
        <w:tc>
          <w:tcPr>
            <w:tcW w:w="1005" w:type="dxa"/>
          </w:tcPr>
          <w:p w14:paraId="1910301D" w14:textId="77777777" w:rsidR="009E1F54" w:rsidRPr="0031678F" w:rsidRDefault="009E1F54">
            <w:pPr>
              <w:spacing w:before="120"/>
              <w:jc w:val="center"/>
              <w:rPr>
                <w:color w:val="000000" w:themeColor="text1"/>
              </w:rPr>
            </w:pPr>
            <w:r w:rsidRPr="0031678F">
              <w:rPr>
                <w:color w:val="000000" w:themeColor="text1"/>
              </w:rPr>
              <w:t>FUNC-1</w:t>
            </w:r>
          </w:p>
        </w:tc>
        <w:tc>
          <w:tcPr>
            <w:tcW w:w="2910" w:type="dxa"/>
          </w:tcPr>
          <w:p w14:paraId="1D12883A" w14:textId="77777777" w:rsidR="009E1F54" w:rsidRPr="0031678F" w:rsidRDefault="009E1F54">
            <w:pPr>
              <w:spacing w:before="120"/>
              <w:jc w:val="center"/>
              <w:rPr>
                <w:color w:val="000000" w:themeColor="text1"/>
              </w:rPr>
            </w:pPr>
            <w:r w:rsidRPr="0031678F">
              <w:rPr>
                <w:color w:val="000000" w:themeColor="text1"/>
              </w:rPr>
              <w:t>The sample must reach a temperature of 77 K.</w:t>
            </w:r>
          </w:p>
        </w:tc>
        <w:tc>
          <w:tcPr>
            <w:tcW w:w="2835" w:type="dxa"/>
          </w:tcPr>
          <w:p w14:paraId="6B00DBAE" w14:textId="77777777" w:rsidR="009E1F54" w:rsidRPr="0031678F" w:rsidRDefault="009E1F54">
            <w:pPr>
              <w:spacing w:before="120"/>
              <w:jc w:val="center"/>
              <w:rPr>
                <w:color w:val="000000" w:themeColor="text1"/>
              </w:rPr>
            </w:pPr>
            <w:r w:rsidRPr="0031678F">
              <w:rPr>
                <w:color w:val="000000" w:themeColor="text1"/>
              </w:rPr>
              <w:t>The sample must be cooled below its critical temperature to be superconducting. The critical temperature for YBCO is 92 K, so the client prefers that we can bring the sample temperature below that to 77 K.</w:t>
            </w:r>
          </w:p>
        </w:tc>
        <w:tc>
          <w:tcPr>
            <w:tcW w:w="2715" w:type="dxa"/>
          </w:tcPr>
          <w:p w14:paraId="1AF88E69" w14:textId="77777777" w:rsidR="009E1F54" w:rsidRPr="0031678F" w:rsidRDefault="009E1F54">
            <w:pPr>
              <w:spacing w:before="120"/>
              <w:jc w:val="center"/>
              <w:rPr>
                <w:color w:val="000000" w:themeColor="text1"/>
              </w:rPr>
            </w:pPr>
            <w:r w:rsidRPr="0031678F">
              <w:rPr>
                <w:color w:val="000000" w:themeColor="text1"/>
              </w:rPr>
              <w:t>Measuring the sample temperature in a trial run using an external temperature measuring device.</w:t>
            </w:r>
          </w:p>
        </w:tc>
        <w:tc>
          <w:tcPr>
            <w:tcW w:w="1985" w:type="dxa"/>
          </w:tcPr>
          <w:p w14:paraId="4C7C10B6" w14:textId="77777777" w:rsidR="009E1F54" w:rsidRPr="0031678F" w:rsidRDefault="0BF7B953">
            <w:pPr>
              <w:spacing w:before="120"/>
              <w:jc w:val="center"/>
              <w:rPr>
                <w:color w:val="000000" w:themeColor="text1"/>
              </w:rPr>
            </w:pPr>
            <w:commentRangeStart w:id="11"/>
            <w:r w:rsidRPr="1D1E0C00">
              <w:rPr>
                <w:color w:val="000000" w:themeColor="text1"/>
              </w:rPr>
              <w:t>The vacuum chamber must be able to be opened so the sample/sample holder can be accessed externally, even when the cold finger is working.</w:t>
            </w:r>
            <w:commentRangeEnd w:id="11"/>
            <w:r w:rsidR="009E1F54" w:rsidRPr="1D1E0C00">
              <w:rPr>
                <w:rStyle w:val="CommentReference"/>
                <w:color w:val="000000" w:themeColor="text1"/>
                <w:sz w:val="22"/>
                <w:szCs w:val="22"/>
              </w:rPr>
              <w:commentReference w:id="11"/>
            </w:r>
            <w:r w:rsidRPr="1D1E0C00">
              <w:rPr>
                <w:color w:val="000000" w:themeColor="text1"/>
              </w:rPr>
              <w:t xml:space="preserve"> The vacuum chamber is designed to have ConFlat flanges on each face, which can be detached for accessibility.</w:t>
            </w:r>
          </w:p>
        </w:tc>
      </w:tr>
      <w:tr w:rsidR="009E1F54" w:rsidRPr="002B61F9" w14:paraId="70603E85" w14:textId="77777777" w:rsidTr="1D1E0C00">
        <w:trPr>
          <w:trHeight w:val="913"/>
        </w:trPr>
        <w:tc>
          <w:tcPr>
            <w:tcW w:w="1500" w:type="dxa"/>
            <w:hideMark/>
          </w:tcPr>
          <w:p w14:paraId="00B19189" w14:textId="77777777" w:rsidR="009E1F54" w:rsidRPr="0031678F" w:rsidRDefault="009E1F54">
            <w:pPr>
              <w:spacing w:before="120"/>
              <w:jc w:val="center"/>
              <w:rPr>
                <w:rFonts w:eastAsia="Times New Roman"/>
                <w:color w:val="000000" w:themeColor="text1"/>
              </w:rPr>
            </w:pPr>
            <w:r w:rsidRPr="0031678F">
              <w:rPr>
                <w:color w:val="000000" w:themeColor="text1"/>
              </w:rPr>
              <w:t>Functional, Precise &amp; Accurate</w:t>
            </w:r>
          </w:p>
        </w:tc>
        <w:tc>
          <w:tcPr>
            <w:tcW w:w="1005" w:type="dxa"/>
            <w:hideMark/>
          </w:tcPr>
          <w:p w14:paraId="3728EDB7" w14:textId="77777777" w:rsidR="009E1F54" w:rsidRPr="0031678F" w:rsidRDefault="009E1F54">
            <w:pPr>
              <w:spacing w:before="120"/>
              <w:jc w:val="center"/>
              <w:rPr>
                <w:color w:val="000000" w:themeColor="text1"/>
              </w:rPr>
            </w:pPr>
            <w:r w:rsidRPr="0031678F">
              <w:rPr>
                <w:color w:val="000000" w:themeColor="text1"/>
              </w:rPr>
              <w:t>FUNC-2</w:t>
            </w:r>
          </w:p>
        </w:tc>
        <w:tc>
          <w:tcPr>
            <w:tcW w:w="2910" w:type="dxa"/>
            <w:hideMark/>
          </w:tcPr>
          <w:p w14:paraId="3834611F" w14:textId="77777777" w:rsidR="009E1F54" w:rsidRPr="0031678F" w:rsidRDefault="0BF7B953">
            <w:pPr>
              <w:spacing w:before="120"/>
              <w:jc w:val="center"/>
              <w:rPr>
                <w:color w:val="000000" w:themeColor="text1"/>
              </w:rPr>
            </w:pPr>
            <w:commentRangeStart w:id="12"/>
            <w:r w:rsidRPr="1D1E0C00">
              <w:rPr>
                <w:color w:val="000000" w:themeColor="text1"/>
              </w:rPr>
              <w:t>The sample temperature reading at 77 K must be accurate to ±0.5 K.</w:t>
            </w:r>
            <w:commentRangeEnd w:id="12"/>
            <w:r w:rsidR="009E1F54" w:rsidRPr="0031678F">
              <w:rPr>
                <w:rStyle w:val="CommentReference"/>
                <w:color w:val="000000" w:themeColor="text1"/>
                <w:sz w:val="22"/>
                <w:szCs w:val="22"/>
              </w:rPr>
              <w:commentReference w:id="12"/>
            </w:r>
          </w:p>
        </w:tc>
        <w:tc>
          <w:tcPr>
            <w:tcW w:w="2835" w:type="dxa"/>
            <w:hideMark/>
          </w:tcPr>
          <w:p w14:paraId="4C7EA6D2" w14:textId="77777777" w:rsidR="009E1F54" w:rsidRPr="0031678F" w:rsidRDefault="009E1F54">
            <w:pPr>
              <w:spacing w:before="120"/>
              <w:jc w:val="center"/>
              <w:rPr>
                <w:color w:val="000000" w:themeColor="text1"/>
              </w:rPr>
            </w:pPr>
            <w:r w:rsidRPr="0031678F">
              <w:rPr>
                <w:color w:val="000000" w:themeColor="text1"/>
              </w:rPr>
              <w:t>Reliable temperature measurement is crucial in studying superconductor behavior; it is a crucial piece of information for the users conducting research.</w:t>
            </w:r>
          </w:p>
        </w:tc>
        <w:tc>
          <w:tcPr>
            <w:tcW w:w="2715" w:type="dxa"/>
            <w:hideMark/>
          </w:tcPr>
          <w:p w14:paraId="31D2A7D9" w14:textId="77777777" w:rsidR="009E1F54" w:rsidRPr="0031678F" w:rsidRDefault="009E1F54">
            <w:pPr>
              <w:spacing w:before="120"/>
              <w:jc w:val="center"/>
              <w:rPr>
                <w:color w:val="000000" w:themeColor="text1"/>
              </w:rPr>
            </w:pPr>
            <w:r w:rsidRPr="0031678F">
              <w:rPr>
                <w:color w:val="000000" w:themeColor="text1"/>
              </w:rPr>
              <w:t>Compare temperature sensor value against the reading of an external temperature measuring device at 77 K.</w:t>
            </w:r>
          </w:p>
        </w:tc>
        <w:tc>
          <w:tcPr>
            <w:tcW w:w="1985" w:type="dxa"/>
          </w:tcPr>
          <w:p w14:paraId="797DF656" w14:textId="77777777" w:rsidR="009E1F54" w:rsidRPr="0031678F" w:rsidRDefault="009E1F54">
            <w:pPr>
              <w:spacing w:before="120"/>
              <w:jc w:val="center"/>
              <w:rPr>
                <w:color w:val="000000" w:themeColor="text1"/>
              </w:rPr>
            </w:pPr>
            <w:r w:rsidRPr="0031678F">
              <w:rPr>
                <w:color w:val="000000" w:themeColor="text1"/>
              </w:rPr>
              <w:t>Same as FUNC-1</w:t>
            </w:r>
          </w:p>
        </w:tc>
      </w:tr>
      <w:tr w:rsidR="009E1F54" w:rsidRPr="00D43CAB" w14:paraId="1A0AA4BE"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374B6921" w14:textId="77777777" w:rsidR="009E1F54" w:rsidRPr="0031678F" w:rsidRDefault="009E1F54">
            <w:pPr>
              <w:spacing w:before="120"/>
              <w:jc w:val="center"/>
              <w:rPr>
                <w:color w:val="000000" w:themeColor="text1"/>
              </w:rPr>
            </w:pPr>
            <w:r w:rsidRPr="0031678F">
              <w:rPr>
                <w:color w:val="000000" w:themeColor="text1"/>
              </w:rPr>
              <w:t>Functional, Precise &amp; Accurate</w:t>
            </w:r>
          </w:p>
        </w:tc>
        <w:tc>
          <w:tcPr>
            <w:tcW w:w="1005" w:type="dxa"/>
          </w:tcPr>
          <w:p w14:paraId="630CF7B8" w14:textId="77777777" w:rsidR="009E1F54" w:rsidRPr="0031678F" w:rsidRDefault="009E1F54">
            <w:pPr>
              <w:spacing w:before="120"/>
              <w:jc w:val="center"/>
              <w:rPr>
                <w:color w:val="000000" w:themeColor="text1"/>
              </w:rPr>
            </w:pPr>
            <w:r w:rsidRPr="0031678F">
              <w:rPr>
                <w:color w:val="000000" w:themeColor="text1"/>
              </w:rPr>
              <w:t>FUNC-3</w:t>
            </w:r>
          </w:p>
        </w:tc>
        <w:tc>
          <w:tcPr>
            <w:tcW w:w="2910" w:type="dxa"/>
          </w:tcPr>
          <w:p w14:paraId="03883ACB" w14:textId="77777777" w:rsidR="009E1F54" w:rsidRPr="0031678F" w:rsidRDefault="009E1F54">
            <w:pPr>
              <w:spacing w:before="120"/>
              <w:jc w:val="center"/>
              <w:rPr>
                <w:color w:val="000000" w:themeColor="text1"/>
              </w:rPr>
            </w:pPr>
            <w:r w:rsidRPr="0031678F">
              <w:rPr>
                <w:color w:val="000000" w:themeColor="text1"/>
              </w:rPr>
              <w:t>The critical current of the sample measured using this system must be within 5% of the actual values.</w:t>
            </w:r>
          </w:p>
        </w:tc>
        <w:tc>
          <w:tcPr>
            <w:tcW w:w="2835" w:type="dxa"/>
          </w:tcPr>
          <w:p w14:paraId="1C443545" w14:textId="77777777" w:rsidR="009E1F54" w:rsidRPr="0031678F" w:rsidRDefault="009E1F54">
            <w:pPr>
              <w:spacing w:before="120"/>
              <w:jc w:val="center"/>
              <w:rPr>
                <w:color w:val="000000" w:themeColor="text1"/>
              </w:rPr>
            </w:pPr>
            <w:r w:rsidRPr="0031678F">
              <w:rPr>
                <w:color w:val="000000" w:themeColor="text1"/>
              </w:rPr>
              <w:t>Users need reliable data to conduct research.</w:t>
            </w:r>
          </w:p>
        </w:tc>
        <w:tc>
          <w:tcPr>
            <w:tcW w:w="2715" w:type="dxa"/>
          </w:tcPr>
          <w:p w14:paraId="7FBC6264" w14:textId="77777777" w:rsidR="009E1F54" w:rsidRPr="0031678F" w:rsidRDefault="009E1F54">
            <w:pPr>
              <w:spacing w:before="120"/>
              <w:jc w:val="center"/>
              <w:rPr>
                <w:color w:val="000000" w:themeColor="text1"/>
              </w:rPr>
            </w:pPr>
            <w:r w:rsidRPr="0031678F">
              <w:rPr>
                <w:color w:val="000000" w:themeColor="text1"/>
              </w:rPr>
              <w:t>The critical current measurements of a test sample using the system must be within 5% of the values provided in its datasheet.</w:t>
            </w:r>
          </w:p>
        </w:tc>
        <w:tc>
          <w:tcPr>
            <w:tcW w:w="1985" w:type="dxa"/>
          </w:tcPr>
          <w:p w14:paraId="79179DB8" w14:textId="77777777" w:rsidR="009E1F54" w:rsidRPr="0031678F" w:rsidRDefault="009E1F54">
            <w:pPr>
              <w:spacing w:before="120"/>
              <w:jc w:val="center"/>
              <w:rPr>
                <w:color w:val="000000" w:themeColor="text1"/>
              </w:rPr>
            </w:pPr>
            <w:r w:rsidRPr="0031678F">
              <w:rPr>
                <w:color w:val="000000" w:themeColor="text1"/>
              </w:rPr>
              <w:t>N/A</w:t>
            </w:r>
          </w:p>
        </w:tc>
      </w:tr>
      <w:tr w:rsidR="009E1F54" w:rsidRPr="00D43CAB" w14:paraId="3325C9A0" w14:textId="77777777" w:rsidTr="1D1E0C00">
        <w:trPr>
          <w:trHeight w:val="913"/>
        </w:trPr>
        <w:tc>
          <w:tcPr>
            <w:tcW w:w="1500" w:type="dxa"/>
          </w:tcPr>
          <w:p w14:paraId="255EBB1B" w14:textId="77777777" w:rsidR="009E1F54" w:rsidRPr="0031678F" w:rsidRDefault="009E1F54">
            <w:pPr>
              <w:spacing w:before="120"/>
              <w:jc w:val="center"/>
              <w:rPr>
                <w:color w:val="000000" w:themeColor="text1"/>
              </w:rPr>
            </w:pPr>
            <w:r w:rsidRPr="0031678F">
              <w:rPr>
                <w:color w:val="000000" w:themeColor="text1"/>
              </w:rPr>
              <w:t>Functional, Precise &amp; Accurate</w:t>
            </w:r>
          </w:p>
        </w:tc>
        <w:tc>
          <w:tcPr>
            <w:tcW w:w="1005" w:type="dxa"/>
          </w:tcPr>
          <w:p w14:paraId="3E3CC97C" w14:textId="77777777" w:rsidR="009E1F54" w:rsidRPr="0031678F" w:rsidRDefault="009E1F54">
            <w:pPr>
              <w:spacing w:before="120"/>
              <w:jc w:val="center"/>
              <w:rPr>
                <w:color w:val="000000" w:themeColor="text1"/>
              </w:rPr>
            </w:pPr>
            <w:r w:rsidRPr="0031678F">
              <w:rPr>
                <w:color w:val="000000" w:themeColor="text1"/>
              </w:rPr>
              <w:t>FUNC-4</w:t>
            </w:r>
          </w:p>
        </w:tc>
        <w:tc>
          <w:tcPr>
            <w:tcW w:w="2910" w:type="dxa"/>
          </w:tcPr>
          <w:p w14:paraId="3D0A693F" w14:textId="77777777" w:rsidR="009E1F54" w:rsidRPr="0031678F" w:rsidRDefault="009E1F54">
            <w:pPr>
              <w:spacing w:before="120"/>
              <w:jc w:val="center"/>
              <w:rPr>
                <w:color w:val="000000" w:themeColor="text1"/>
              </w:rPr>
            </w:pPr>
            <w:r w:rsidRPr="0031678F">
              <w:rPr>
                <w:color w:val="000000" w:themeColor="text1"/>
              </w:rPr>
              <w:t>The surface resistivity of the sample measured using this system must be within 5% of the actual values.</w:t>
            </w:r>
          </w:p>
        </w:tc>
        <w:tc>
          <w:tcPr>
            <w:tcW w:w="2835" w:type="dxa"/>
          </w:tcPr>
          <w:p w14:paraId="53746F80" w14:textId="77777777" w:rsidR="009E1F54" w:rsidRPr="0031678F" w:rsidRDefault="009E1F54">
            <w:pPr>
              <w:spacing w:before="120"/>
              <w:jc w:val="center"/>
              <w:rPr>
                <w:color w:val="000000" w:themeColor="text1"/>
              </w:rPr>
            </w:pPr>
            <w:r w:rsidRPr="0031678F">
              <w:rPr>
                <w:color w:val="000000" w:themeColor="text1"/>
              </w:rPr>
              <w:t>Users need reliable data to conduct research.</w:t>
            </w:r>
          </w:p>
        </w:tc>
        <w:tc>
          <w:tcPr>
            <w:tcW w:w="2715" w:type="dxa"/>
          </w:tcPr>
          <w:p w14:paraId="34E664A2" w14:textId="77777777" w:rsidR="009E1F54" w:rsidRPr="0031678F" w:rsidRDefault="009E1F54">
            <w:pPr>
              <w:spacing w:before="120"/>
              <w:jc w:val="center"/>
              <w:rPr>
                <w:color w:val="000000" w:themeColor="text1"/>
              </w:rPr>
            </w:pPr>
            <w:r w:rsidRPr="0031678F">
              <w:rPr>
                <w:color w:val="000000" w:themeColor="text1"/>
              </w:rPr>
              <w:t>The surface resistivity measurements of a test sample using the system must be within 5% of the values provided in its datasheet.</w:t>
            </w:r>
          </w:p>
        </w:tc>
        <w:tc>
          <w:tcPr>
            <w:tcW w:w="1985" w:type="dxa"/>
          </w:tcPr>
          <w:p w14:paraId="05AF5A3F" w14:textId="77777777" w:rsidR="009E1F54" w:rsidRPr="0031678F" w:rsidRDefault="009E1F54">
            <w:pPr>
              <w:spacing w:before="120"/>
              <w:jc w:val="center"/>
              <w:rPr>
                <w:color w:val="000000" w:themeColor="text1"/>
              </w:rPr>
            </w:pPr>
            <w:r w:rsidRPr="0031678F">
              <w:rPr>
                <w:color w:val="000000" w:themeColor="text1"/>
              </w:rPr>
              <w:t>N/A</w:t>
            </w:r>
          </w:p>
        </w:tc>
      </w:tr>
      <w:tr w:rsidR="009E1F54" w:rsidRPr="00D43CAB" w14:paraId="7AE14182"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4BB4D571" w14:textId="77777777" w:rsidR="009E1F54" w:rsidRPr="0031678F" w:rsidRDefault="009E1F54">
            <w:pPr>
              <w:spacing w:before="120"/>
              <w:jc w:val="center"/>
              <w:rPr>
                <w:color w:val="000000" w:themeColor="text1"/>
              </w:rPr>
            </w:pPr>
            <w:r w:rsidRPr="0031678F">
              <w:rPr>
                <w:color w:val="000000" w:themeColor="text1"/>
              </w:rPr>
              <w:t>Functional, Precise &amp; Accurate</w:t>
            </w:r>
          </w:p>
        </w:tc>
        <w:tc>
          <w:tcPr>
            <w:tcW w:w="1005" w:type="dxa"/>
          </w:tcPr>
          <w:p w14:paraId="736D337A" w14:textId="77777777" w:rsidR="009E1F54" w:rsidRPr="0031678F" w:rsidRDefault="009E1F54">
            <w:pPr>
              <w:spacing w:before="120"/>
              <w:jc w:val="center"/>
              <w:rPr>
                <w:color w:val="000000" w:themeColor="text1"/>
              </w:rPr>
            </w:pPr>
            <w:r w:rsidRPr="0031678F">
              <w:rPr>
                <w:color w:val="000000" w:themeColor="text1"/>
              </w:rPr>
              <w:t>FUNC-5</w:t>
            </w:r>
          </w:p>
        </w:tc>
        <w:tc>
          <w:tcPr>
            <w:tcW w:w="2910" w:type="dxa"/>
          </w:tcPr>
          <w:p w14:paraId="3F5CD0F2" w14:textId="77777777" w:rsidR="009E1F54" w:rsidRPr="0031678F" w:rsidRDefault="009E1F54">
            <w:pPr>
              <w:spacing w:before="120"/>
              <w:jc w:val="center"/>
              <w:rPr>
                <w:color w:val="000000" w:themeColor="text1"/>
              </w:rPr>
            </w:pPr>
            <w:r w:rsidRPr="0031678F">
              <w:rPr>
                <w:color w:val="000000" w:themeColor="text1"/>
              </w:rPr>
              <w:t>The apparatus must provide at least 10 mT of magnetic field to the sample.</w:t>
            </w:r>
          </w:p>
        </w:tc>
        <w:tc>
          <w:tcPr>
            <w:tcW w:w="2835" w:type="dxa"/>
          </w:tcPr>
          <w:p w14:paraId="66C8B70B" w14:textId="77777777" w:rsidR="009E1F54" w:rsidRPr="0031678F" w:rsidRDefault="009E1F54">
            <w:pPr>
              <w:spacing w:before="120"/>
              <w:jc w:val="center"/>
              <w:rPr>
                <w:color w:val="000000" w:themeColor="text1"/>
              </w:rPr>
            </w:pPr>
            <w:r w:rsidRPr="0031678F">
              <w:rPr>
                <w:color w:val="000000" w:themeColor="text1"/>
              </w:rPr>
              <w:t>A strong enough magnetic field is needed to perform Hall measurements on the sample.</w:t>
            </w:r>
          </w:p>
        </w:tc>
        <w:tc>
          <w:tcPr>
            <w:tcW w:w="2715" w:type="dxa"/>
          </w:tcPr>
          <w:p w14:paraId="3D2306C0" w14:textId="77777777" w:rsidR="009E1F54" w:rsidRPr="0031678F" w:rsidRDefault="009E1F54">
            <w:pPr>
              <w:spacing w:before="120"/>
              <w:jc w:val="center"/>
              <w:rPr>
                <w:color w:val="000000" w:themeColor="text1"/>
              </w:rPr>
            </w:pPr>
            <w:r w:rsidRPr="0031678F">
              <w:rPr>
                <w:color w:val="000000" w:themeColor="text1"/>
              </w:rPr>
              <w:t>Measure the magnetic field provided by the magnet with a gaussmeter.</w:t>
            </w:r>
          </w:p>
        </w:tc>
        <w:tc>
          <w:tcPr>
            <w:tcW w:w="1985" w:type="dxa"/>
          </w:tcPr>
          <w:p w14:paraId="03C6C0DB" w14:textId="77777777" w:rsidR="009E1F54" w:rsidRPr="0031678F" w:rsidRDefault="009E1F54">
            <w:pPr>
              <w:spacing w:before="120"/>
              <w:jc w:val="center"/>
              <w:rPr>
                <w:color w:val="000000" w:themeColor="text1"/>
              </w:rPr>
            </w:pPr>
            <w:r w:rsidRPr="0031678F">
              <w:rPr>
                <w:color w:val="000000" w:themeColor="text1"/>
              </w:rPr>
              <w:t>Same as FUNC-1</w:t>
            </w:r>
          </w:p>
        </w:tc>
      </w:tr>
      <w:tr w:rsidR="009E1F54" w14:paraId="57048B8E" w14:textId="77777777" w:rsidTr="1D1E0C00">
        <w:trPr>
          <w:trHeight w:val="913"/>
        </w:trPr>
        <w:tc>
          <w:tcPr>
            <w:tcW w:w="1500" w:type="dxa"/>
          </w:tcPr>
          <w:p w14:paraId="2E9B2205" w14:textId="77777777" w:rsidR="009E1F54" w:rsidRPr="0031678F" w:rsidRDefault="009E1F54">
            <w:pPr>
              <w:spacing w:before="120"/>
              <w:jc w:val="center"/>
              <w:rPr>
                <w:color w:val="000000" w:themeColor="text1"/>
              </w:rPr>
            </w:pPr>
            <w:r w:rsidRPr="0031678F">
              <w:rPr>
                <w:color w:val="000000" w:themeColor="text1"/>
              </w:rPr>
              <w:t>Functional, Precise &amp; Accurate</w:t>
            </w:r>
          </w:p>
        </w:tc>
        <w:tc>
          <w:tcPr>
            <w:tcW w:w="1005" w:type="dxa"/>
          </w:tcPr>
          <w:p w14:paraId="1074F528" w14:textId="77777777" w:rsidR="009E1F54" w:rsidRPr="0031678F" w:rsidRDefault="009E1F54">
            <w:pPr>
              <w:spacing w:before="120"/>
              <w:jc w:val="center"/>
              <w:rPr>
                <w:color w:val="000000" w:themeColor="text1"/>
              </w:rPr>
            </w:pPr>
            <w:r w:rsidRPr="0031678F">
              <w:rPr>
                <w:color w:val="000000" w:themeColor="text1"/>
              </w:rPr>
              <w:t>FUNC-6</w:t>
            </w:r>
          </w:p>
        </w:tc>
        <w:tc>
          <w:tcPr>
            <w:tcW w:w="2910" w:type="dxa"/>
          </w:tcPr>
          <w:p w14:paraId="71EDC31D" w14:textId="77777777" w:rsidR="009E1F54" w:rsidRPr="0031678F" w:rsidRDefault="0BF7B953">
            <w:pPr>
              <w:spacing w:before="120"/>
              <w:jc w:val="center"/>
              <w:rPr>
                <w:color w:val="000000" w:themeColor="text1"/>
              </w:rPr>
            </w:pPr>
            <w:commentRangeStart w:id="13"/>
            <w:r w:rsidRPr="1D1E0C00">
              <w:rPr>
                <w:color w:val="000000" w:themeColor="text1"/>
              </w:rPr>
              <w:t xml:space="preserve">The system will perform Van der Pauw measurements (including Hall measurements) semi-automatically through the web UI. That is, the user only needs to interact with external equipment when rewiring the probes; the software should dial in all the appropriate settings to the external equipment and save the relevant data.  </w:t>
            </w:r>
            <w:commentRangeEnd w:id="13"/>
            <w:r w:rsidR="009E1F54" w:rsidRPr="0031678F">
              <w:rPr>
                <w:rStyle w:val="CommentReference"/>
                <w:color w:val="000000" w:themeColor="text1"/>
                <w:sz w:val="22"/>
                <w:szCs w:val="22"/>
              </w:rPr>
              <w:commentReference w:id="13"/>
            </w:r>
          </w:p>
        </w:tc>
        <w:tc>
          <w:tcPr>
            <w:tcW w:w="2835" w:type="dxa"/>
          </w:tcPr>
          <w:p w14:paraId="49632998" w14:textId="77777777" w:rsidR="009E1F54" w:rsidRPr="0031678F" w:rsidRDefault="009E1F54">
            <w:pPr>
              <w:spacing w:before="120"/>
              <w:jc w:val="center"/>
              <w:rPr>
                <w:color w:val="000000" w:themeColor="text1"/>
              </w:rPr>
            </w:pPr>
            <w:r w:rsidRPr="0031678F">
              <w:rPr>
                <w:color w:val="000000" w:themeColor="text1"/>
              </w:rPr>
              <w:t>An automated data collection system can make research more efficient.</w:t>
            </w:r>
          </w:p>
        </w:tc>
        <w:tc>
          <w:tcPr>
            <w:tcW w:w="2715" w:type="dxa"/>
          </w:tcPr>
          <w:p w14:paraId="7C3F8202" w14:textId="77777777" w:rsidR="009E1F54" w:rsidRPr="0031678F" w:rsidRDefault="009E1F54">
            <w:pPr>
              <w:spacing w:before="120"/>
              <w:jc w:val="center"/>
              <w:rPr>
                <w:color w:val="000000" w:themeColor="text1"/>
              </w:rPr>
            </w:pPr>
            <w:r w:rsidRPr="0031678F">
              <w:rPr>
                <w:color w:val="000000" w:themeColor="text1"/>
              </w:rPr>
              <w:t>Run a full test trial and verify the only interaction between the user and the external equipment is when the probes need to be switched.</w:t>
            </w:r>
          </w:p>
        </w:tc>
        <w:tc>
          <w:tcPr>
            <w:tcW w:w="1985" w:type="dxa"/>
          </w:tcPr>
          <w:p w14:paraId="2B6B861B" w14:textId="77777777" w:rsidR="009E1F54" w:rsidRPr="0031678F" w:rsidRDefault="009E1F54">
            <w:pPr>
              <w:spacing w:before="120"/>
              <w:jc w:val="center"/>
              <w:rPr>
                <w:color w:val="000000" w:themeColor="text1"/>
              </w:rPr>
            </w:pPr>
            <w:r w:rsidRPr="0031678F">
              <w:rPr>
                <w:color w:val="000000" w:themeColor="text1"/>
              </w:rPr>
              <w:t>N/A</w:t>
            </w:r>
          </w:p>
        </w:tc>
      </w:tr>
      <w:tr w:rsidR="00B37652" w14:paraId="5D87E9DD"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1E5DF856" w14:textId="40468F7E" w:rsidR="00B37652" w:rsidRPr="0031678F" w:rsidRDefault="00FB5F5B">
            <w:pPr>
              <w:spacing w:before="120"/>
              <w:jc w:val="center"/>
              <w:rPr>
                <w:color w:val="000000" w:themeColor="text1"/>
              </w:rPr>
            </w:pPr>
            <w:r w:rsidRPr="0031678F">
              <w:rPr>
                <w:color w:val="000000" w:themeColor="text1"/>
              </w:rPr>
              <w:t>Functional, Precise &amp; Accurate</w:t>
            </w:r>
          </w:p>
        </w:tc>
        <w:tc>
          <w:tcPr>
            <w:tcW w:w="1005" w:type="dxa"/>
          </w:tcPr>
          <w:p w14:paraId="160CAB47" w14:textId="578973ED" w:rsidR="00B37652" w:rsidRPr="0031678F" w:rsidRDefault="00FB5F5B">
            <w:pPr>
              <w:spacing w:before="120"/>
              <w:jc w:val="center"/>
              <w:rPr>
                <w:color w:val="000000" w:themeColor="text1"/>
              </w:rPr>
            </w:pPr>
            <w:r w:rsidRPr="0031678F">
              <w:rPr>
                <w:color w:val="000000" w:themeColor="text1"/>
              </w:rPr>
              <w:t>FUNC-7</w:t>
            </w:r>
          </w:p>
        </w:tc>
        <w:tc>
          <w:tcPr>
            <w:tcW w:w="2910" w:type="dxa"/>
          </w:tcPr>
          <w:p w14:paraId="7F137777" w14:textId="14BC905B" w:rsidR="00B37652" w:rsidRPr="0031678F" w:rsidRDefault="07135EA0">
            <w:pPr>
              <w:spacing w:before="120"/>
              <w:jc w:val="center"/>
              <w:rPr>
                <w:color w:val="000000" w:themeColor="text1"/>
              </w:rPr>
            </w:pPr>
            <w:commentRangeStart w:id="14"/>
            <w:r w:rsidRPr="1D1E0C00">
              <w:rPr>
                <w:color w:val="000000" w:themeColor="text1"/>
              </w:rPr>
              <w:t>During</w:t>
            </w:r>
            <w:r w:rsidR="2FCB50A7" w:rsidRPr="1D1E0C00">
              <w:rPr>
                <w:color w:val="000000" w:themeColor="text1"/>
              </w:rPr>
              <w:t xml:space="preserve"> Van der Pauw measurements</w:t>
            </w:r>
            <w:r w:rsidRPr="1D1E0C00">
              <w:rPr>
                <w:color w:val="000000" w:themeColor="text1"/>
              </w:rPr>
              <w:t>, the system shall</w:t>
            </w:r>
            <w:r w:rsidR="3D24F28D" w:rsidRPr="1D1E0C00">
              <w:rPr>
                <w:color w:val="000000" w:themeColor="text1"/>
              </w:rPr>
              <w:t xml:space="preserve"> take voltage measurements with </w:t>
            </w:r>
            <w:commentRangeStart w:id="15"/>
            <w:r w:rsidR="3D24F28D" w:rsidRPr="1D1E0C00">
              <w:rPr>
                <w:color w:val="000000" w:themeColor="text1"/>
              </w:rPr>
              <w:t>microvolt-level precision.</w:t>
            </w:r>
            <w:commentRangeEnd w:id="14"/>
            <w:r w:rsidR="00BA554C" w:rsidRPr="0031678F">
              <w:rPr>
                <w:rStyle w:val="CommentReference"/>
                <w:color w:val="000000" w:themeColor="text1"/>
                <w:sz w:val="22"/>
                <w:szCs w:val="22"/>
              </w:rPr>
              <w:commentReference w:id="14"/>
            </w:r>
            <w:commentRangeEnd w:id="15"/>
            <w:r w:rsidR="00BA554C" w:rsidRPr="0031678F">
              <w:rPr>
                <w:rStyle w:val="CommentReference"/>
                <w:color w:val="000000" w:themeColor="text1"/>
                <w:sz w:val="22"/>
                <w:szCs w:val="22"/>
              </w:rPr>
              <w:commentReference w:id="15"/>
            </w:r>
          </w:p>
        </w:tc>
        <w:tc>
          <w:tcPr>
            <w:tcW w:w="2835" w:type="dxa"/>
          </w:tcPr>
          <w:p w14:paraId="28DB04AC" w14:textId="68534D3C" w:rsidR="00B37652" w:rsidRPr="0031678F" w:rsidRDefault="009A4D03">
            <w:pPr>
              <w:spacing w:before="120"/>
              <w:jc w:val="center"/>
              <w:rPr>
                <w:color w:val="000000" w:themeColor="text1"/>
              </w:rPr>
            </w:pPr>
            <w:r w:rsidRPr="0031678F">
              <w:rPr>
                <w:color w:val="000000" w:themeColor="text1"/>
              </w:rPr>
              <w:t xml:space="preserve">Van der Pauw measurements for YBCO samples are in the order of microvolts. </w:t>
            </w:r>
          </w:p>
        </w:tc>
        <w:tc>
          <w:tcPr>
            <w:tcW w:w="2715" w:type="dxa"/>
          </w:tcPr>
          <w:p w14:paraId="754EF872" w14:textId="4694B56D" w:rsidR="00B37652" w:rsidRPr="0031678F" w:rsidRDefault="00D04CD7">
            <w:pPr>
              <w:spacing w:before="120"/>
              <w:jc w:val="center"/>
              <w:rPr>
                <w:color w:val="000000" w:themeColor="text1"/>
              </w:rPr>
            </w:pPr>
            <w:r w:rsidRPr="0031678F">
              <w:rPr>
                <w:color w:val="000000" w:themeColor="text1"/>
              </w:rPr>
              <w:t>Verifying that the</w:t>
            </w:r>
            <w:r w:rsidR="00125B6E" w:rsidRPr="0031678F">
              <w:rPr>
                <w:color w:val="000000" w:themeColor="text1"/>
              </w:rPr>
              <w:t xml:space="preserve"> system</w:t>
            </w:r>
            <w:r w:rsidR="00B96CA7" w:rsidRPr="0031678F">
              <w:rPr>
                <w:color w:val="000000" w:themeColor="text1"/>
              </w:rPr>
              <w:t>, working with the</w:t>
            </w:r>
            <w:r w:rsidRPr="0031678F">
              <w:rPr>
                <w:color w:val="000000" w:themeColor="text1"/>
              </w:rPr>
              <w:t xml:space="preserve"> </w:t>
            </w:r>
            <w:r w:rsidR="00125B6E" w:rsidRPr="0031678F">
              <w:rPr>
                <w:color w:val="000000" w:themeColor="text1"/>
              </w:rPr>
              <w:t>signal processing equipment</w:t>
            </w:r>
            <w:r w:rsidR="00B96CA7" w:rsidRPr="0031678F">
              <w:rPr>
                <w:color w:val="000000" w:themeColor="text1"/>
              </w:rPr>
              <w:t>,</w:t>
            </w:r>
            <w:r w:rsidR="00125B6E" w:rsidRPr="0031678F">
              <w:rPr>
                <w:color w:val="000000" w:themeColor="text1"/>
              </w:rPr>
              <w:t xml:space="preserve"> can </w:t>
            </w:r>
            <w:r w:rsidR="00B96CA7" w:rsidRPr="0031678F">
              <w:rPr>
                <w:color w:val="000000" w:themeColor="text1"/>
              </w:rPr>
              <w:t>provide voltage measurements at the microvolts level.</w:t>
            </w:r>
          </w:p>
        </w:tc>
        <w:tc>
          <w:tcPr>
            <w:tcW w:w="1985" w:type="dxa"/>
          </w:tcPr>
          <w:p w14:paraId="719E35EE" w14:textId="64E36513" w:rsidR="00B37652" w:rsidRPr="0031678F" w:rsidRDefault="00CD7B24">
            <w:pPr>
              <w:spacing w:before="120"/>
              <w:jc w:val="center"/>
              <w:rPr>
                <w:color w:val="000000" w:themeColor="text1"/>
              </w:rPr>
            </w:pPr>
            <w:r w:rsidRPr="0031678F">
              <w:rPr>
                <w:color w:val="000000" w:themeColor="text1"/>
              </w:rPr>
              <w:t>N/A</w:t>
            </w:r>
          </w:p>
        </w:tc>
      </w:tr>
      <w:tr w:rsidR="00D52554" w14:paraId="1EECF72E" w14:textId="77777777" w:rsidTr="1D1E0C00">
        <w:trPr>
          <w:trHeight w:val="913"/>
        </w:trPr>
        <w:tc>
          <w:tcPr>
            <w:tcW w:w="1500" w:type="dxa"/>
          </w:tcPr>
          <w:p w14:paraId="12F92F18" w14:textId="63F43523" w:rsidR="00D52554" w:rsidRPr="0031678F" w:rsidRDefault="00D52554">
            <w:pPr>
              <w:spacing w:before="120"/>
              <w:jc w:val="center"/>
              <w:rPr>
                <w:color w:val="000000" w:themeColor="text1"/>
              </w:rPr>
            </w:pPr>
            <w:r w:rsidRPr="0031678F">
              <w:rPr>
                <w:color w:val="000000" w:themeColor="text1"/>
              </w:rPr>
              <w:t>Functional, Precise &amp; Accurate</w:t>
            </w:r>
          </w:p>
        </w:tc>
        <w:tc>
          <w:tcPr>
            <w:tcW w:w="1005" w:type="dxa"/>
          </w:tcPr>
          <w:p w14:paraId="7C905CF1" w14:textId="432CC685" w:rsidR="00D52554" w:rsidRPr="0031678F" w:rsidRDefault="00D52554">
            <w:pPr>
              <w:spacing w:before="120"/>
              <w:jc w:val="center"/>
              <w:rPr>
                <w:color w:val="000000" w:themeColor="text1"/>
              </w:rPr>
            </w:pPr>
            <w:r w:rsidRPr="0031678F">
              <w:rPr>
                <w:color w:val="000000" w:themeColor="text1"/>
              </w:rPr>
              <w:t>FUNC-8</w:t>
            </w:r>
          </w:p>
        </w:tc>
        <w:tc>
          <w:tcPr>
            <w:tcW w:w="2910" w:type="dxa"/>
          </w:tcPr>
          <w:p w14:paraId="494A96B7" w14:textId="4AB640D9" w:rsidR="00D52554" w:rsidRPr="0031678F" w:rsidRDefault="4D30D4C1">
            <w:pPr>
              <w:spacing w:before="120"/>
              <w:jc w:val="center"/>
              <w:rPr>
                <w:color w:val="000000" w:themeColor="text1"/>
              </w:rPr>
            </w:pPr>
            <w:commentRangeStart w:id="16"/>
            <w:r w:rsidRPr="1D1E0C00">
              <w:rPr>
                <w:color w:val="000000" w:themeColor="text1"/>
              </w:rPr>
              <w:t xml:space="preserve">During </w:t>
            </w:r>
            <w:r w:rsidR="32C8DF27" w:rsidRPr="1D1E0C00">
              <w:rPr>
                <w:color w:val="000000" w:themeColor="text1"/>
              </w:rPr>
              <w:t>Van der Pauw measurements</w:t>
            </w:r>
            <w:r w:rsidRPr="1D1E0C00">
              <w:rPr>
                <w:color w:val="000000" w:themeColor="text1"/>
              </w:rPr>
              <w:t xml:space="preserve">, the system shall </w:t>
            </w:r>
            <w:r w:rsidR="2710D864" w:rsidRPr="1D1E0C00">
              <w:rPr>
                <w:color w:val="000000" w:themeColor="text1"/>
              </w:rPr>
              <w:t xml:space="preserve">source </w:t>
            </w:r>
            <w:r w:rsidR="12B68F7F" w:rsidRPr="1D1E0C00">
              <w:rPr>
                <w:color w:val="000000" w:themeColor="text1"/>
              </w:rPr>
              <w:t xml:space="preserve">10mA of current </w:t>
            </w:r>
            <w:r w:rsidR="125824A0" w:rsidRPr="1D1E0C00">
              <w:rPr>
                <w:color w:val="000000" w:themeColor="text1"/>
              </w:rPr>
              <w:t>within ±1mA of accuracy.</w:t>
            </w:r>
            <w:commentRangeEnd w:id="16"/>
            <w:r w:rsidR="007A4CC2" w:rsidRPr="0031678F">
              <w:rPr>
                <w:rStyle w:val="CommentReference"/>
                <w:color w:val="000000" w:themeColor="text1"/>
                <w:sz w:val="22"/>
                <w:szCs w:val="22"/>
              </w:rPr>
              <w:commentReference w:id="16"/>
            </w:r>
          </w:p>
        </w:tc>
        <w:tc>
          <w:tcPr>
            <w:tcW w:w="2835" w:type="dxa"/>
          </w:tcPr>
          <w:p w14:paraId="4D84CC69" w14:textId="032BA187" w:rsidR="00D52554" w:rsidRPr="0031678F" w:rsidRDefault="00143BDE">
            <w:pPr>
              <w:spacing w:before="120"/>
              <w:jc w:val="center"/>
              <w:rPr>
                <w:color w:val="000000" w:themeColor="text1"/>
              </w:rPr>
            </w:pPr>
            <w:r w:rsidRPr="0031678F">
              <w:rPr>
                <w:color w:val="000000" w:themeColor="text1"/>
              </w:rPr>
              <w:t>The Van der Pauw method requires</w:t>
            </w:r>
            <w:r w:rsidR="008B205E" w:rsidRPr="0031678F">
              <w:rPr>
                <w:color w:val="000000" w:themeColor="text1"/>
              </w:rPr>
              <w:t xml:space="preserve"> </w:t>
            </w:r>
            <w:r w:rsidR="00EA5507" w:rsidRPr="0031678F">
              <w:rPr>
                <w:color w:val="000000" w:themeColor="text1"/>
              </w:rPr>
              <w:t xml:space="preserve">an </w:t>
            </w:r>
            <w:r w:rsidR="008B205E" w:rsidRPr="0031678F">
              <w:rPr>
                <w:color w:val="000000" w:themeColor="text1"/>
              </w:rPr>
              <w:t>accurat</w:t>
            </w:r>
            <w:r w:rsidR="00EA5507" w:rsidRPr="0031678F">
              <w:rPr>
                <w:color w:val="000000" w:themeColor="text1"/>
              </w:rPr>
              <w:t xml:space="preserve">e and precise amount of </w:t>
            </w:r>
            <w:r w:rsidRPr="0031678F">
              <w:rPr>
                <w:color w:val="000000" w:themeColor="text1"/>
              </w:rPr>
              <w:t xml:space="preserve">current </w:t>
            </w:r>
            <w:r w:rsidR="00117065" w:rsidRPr="0031678F">
              <w:rPr>
                <w:color w:val="000000" w:themeColor="text1"/>
              </w:rPr>
              <w:t>to be injected into the sample</w:t>
            </w:r>
            <w:r w:rsidR="00340536" w:rsidRPr="0031678F">
              <w:rPr>
                <w:color w:val="000000" w:themeColor="text1"/>
              </w:rPr>
              <w:t xml:space="preserve">. </w:t>
            </w:r>
            <w:r w:rsidR="00CB47E7" w:rsidRPr="0031678F">
              <w:rPr>
                <w:color w:val="000000" w:themeColor="text1"/>
              </w:rPr>
              <w:t>The current amount is</w:t>
            </w:r>
            <w:r w:rsidR="002C2F18" w:rsidRPr="0031678F">
              <w:rPr>
                <w:color w:val="000000" w:themeColor="text1"/>
              </w:rPr>
              <w:t xml:space="preserve"> used to </w:t>
            </w:r>
            <w:r w:rsidR="00EA5507" w:rsidRPr="0031678F">
              <w:rPr>
                <w:color w:val="000000" w:themeColor="text1"/>
              </w:rPr>
              <w:t xml:space="preserve">perform calculations on the measurements. </w:t>
            </w:r>
          </w:p>
        </w:tc>
        <w:tc>
          <w:tcPr>
            <w:tcW w:w="2715" w:type="dxa"/>
          </w:tcPr>
          <w:p w14:paraId="7AA2C17E" w14:textId="512C4967" w:rsidR="00D52554" w:rsidRPr="0031678F" w:rsidRDefault="00CB47E7">
            <w:pPr>
              <w:spacing w:before="120"/>
              <w:jc w:val="center"/>
              <w:rPr>
                <w:color w:val="000000" w:themeColor="text1"/>
              </w:rPr>
            </w:pPr>
            <w:r w:rsidRPr="0031678F">
              <w:rPr>
                <w:color w:val="000000" w:themeColor="text1"/>
              </w:rPr>
              <w:t>Verifying that the system, working with the signal processing equipment, can source current at 10mA within ±1mA of accuracy.</w:t>
            </w:r>
          </w:p>
        </w:tc>
        <w:tc>
          <w:tcPr>
            <w:tcW w:w="1985" w:type="dxa"/>
          </w:tcPr>
          <w:p w14:paraId="50E5E773" w14:textId="6B053D93" w:rsidR="00D52554" w:rsidRPr="0031678F" w:rsidRDefault="00CB47E7" w:rsidP="00CB47E7">
            <w:pPr>
              <w:spacing w:before="120"/>
              <w:jc w:val="center"/>
              <w:rPr>
                <w:color w:val="000000" w:themeColor="text1"/>
              </w:rPr>
            </w:pPr>
            <w:r w:rsidRPr="0031678F">
              <w:rPr>
                <w:color w:val="000000" w:themeColor="text1"/>
              </w:rPr>
              <w:t>N/A</w:t>
            </w:r>
          </w:p>
        </w:tc>
      </w:tr>
      <w:tr w:rsidR="009E1F54" w:rsidRPr="00FD0C0E" w14:paraId="25439054"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646AA6F1" w14:textId="77777777" w:rsidR="009E1F54" w:rsidRPr="0031678F" w:rsidRDefault="009E1F54">
            <w:pPr>
              <w:spacing w:before="120"/>
              <w:jc w:val="center"/>
              <w:rPr>
                <w:rFonts w:eastAsia="Calibri"/>
                <w:color w:val="000000" w:themeColor="text1"/>
                <w:kern w:val="24"/>
              </w:rPr>
            </w:pPr>
            <w:r w:rsidRPr="0031678F">
              <w:rPr>
                <w:color w:val="000000" w:themeColor="text1"/>
              </w:rPr>
              <w:t>Affordable</w:t>
            </w:r>
          </w:p>
        </w:tc>
        <w:tc>
          <w:tcPr>
            <w:tcW w:w="1005" w:type="dxa"/>
          </w:tcPr>
          <w:p w14:paraId="6A935C04" w14:textId="77777777" w:rsidR="009E1F54" w:rsidRPr="0031678F" w:rsidRDefault="0BF7B953">
            <w:pPr>
              <w:spacing w:before="120"/>
              <w:jc w:val="center"/>
              <w:rPr>
                <w:color w:val="000000" w:themeColor="text1"/>
              </w:rPr>
            </w:pPr>
            <w:commentRangeStart w:id="17"/>
            <w:r w:rsidRPr="1D1E0C00">
              <w:rPr>
                <w:color w:val="000000" w:themeColor="text1"/>
              </w:rPr>
              <w:t>COST-1</w:t>
            </w:r>
            <w:commentRangeEnd w:id="17"/>
            <w:r w:rsidR="009E1F54" w:rsidRPr="0031678F">
              <w:rPr>
                <w:rStyle w:val="CommentReference"/>
                <w:color w:val="000000" w:themeColor="text1"/>
                <w:sz w:val="22"/>
                <w:szCs w:val="22"/>
              </w:rPr>
              <w:commentReference w:id="17"/>
            </w:r>
          </w:p>
        </w:tc>
        <w:tc>
          <w:tcPr>
            <w:tcW w:w="2910" w:type="dxa"/>
          </w:tcPr>
          <w:p w14:paraId="323DF7F2" w14:textId="270848B2" w:rsidR="009E1F54" w:rsidRPr="0031678F" w:rsidRDefault="0BF7B953">
            <w:pPr>
              <w:spacing w:before="120"/>
              <w:jc w:val="center"/>
              <w:rPr>
                <w:rFonts w:eastAsia="Calibri"/>
                <w:color w:val="000000" w:themeColor="text1"/>
                <w:kern w:val="24"/>
              </w:rPr>
            </w:pPr>
            <w:r w:rsidRPr="1D1E0C00">
              <w:rPr>
                <w:color w:val="000000" w:themeColor="text1"/>
              </w:rPr>
              <w:t xml:space="preserve">The cost of building the system (not including the vacuum chamber) shall be </w:t>
            </w:r>
            <w:del w:id="18" w:author="Brooks, Nathan" w:date="2025-11-15T19:41:00Z">
              <w:r w:rsidR="009E1F54" w:rsidRPr="1D1E0C00" w:rsidDel="0BF7B953">
                <w:rPr>
                  <w:color w:val="000000" w:themeColor="text1"/>
                </w:rPr>
                <w:delText xml:space="preserve">under </w:delText>
              </w:r>
            </w:del>
            <w:ins w:id="19" w:author="Brooks, Nathan" w:date="2025-11-15T19:41:00Z">
              <w:r w:rsidR="4E9C2E5D" w:rsidRPr="1D1E0C00">
                <w:rPr>
                  <w:color w:val="000000" w:themeColor="text1"/>
                </w:rPr>
                <w:t xml:space="preserve">less than </w:t>
              </w:r>
            </w:ins>
            <w:del w:id="20" w:author="Brooks, Nathan" w:date="2025-11-15T19:41:00Z">
              <w:r w:rsidR="009E1F54" w:rsidRPr="1D1E0C00" w:rsidDel="0BF7B953">
                <w:rPr>
                  <w:color w:val="000000" w:themeColor="text1"/>
                </w:rPr>
                <w:delText xml:space="preserve">a </w:delText>
              </w:r>
            </w:del>
            <w:r w:rsidRPr="1D1E0C00">
              <w:rPr>
                <w:color w:val="000000" w:themeColor="text1"/>
              </w:rPr>
              <w:t>2000-dollar</w:t>
            </w:r>
            <w:ins w:id="21" w:author="Brooks, Nathan" w:date="2025-11-15T19:41:00Z">
              <w:r w:rsidR="311420CD" w:rsidRPr="1D1E0C00">
                <w:rPr>
                  <w:color w:val="000000" w:themeColor="text1"/>
                </w:rPr>
                <w:t>s</w:t>
              </w:r>
            </w:ins>
            <w:del w:id="22" w:author="Brooks, Nathan" w:date="2025-11-15T19:41:00Z">
              <w:r w:rsidR="009E1F54" w:rsidRPr="1D1E0C00" w:rsidDel="0BF7B953">
                <w:rPr>
                  <w:color w:val="000000" w:themeColor="text1"/>
                </w:rPr>
                <w:delText xml:space="preserve"> budget</w:delText>
              </w:r>
            </w:del>
            <w:r w:rsidRPr="1D1E0C00">
              <w:rPr>
                <w:color w:val="000000" w:themeColor="text1"/>
              </w:rPr>
              <w:t>.</w:t>
            </w:r>
          </w:p>
        </w:tc>
        <w:tc>
          <w:tcPr>
            <w:tcW w:w="2835" w:type="dxa"/>
          </w:tcPr>
          <w:p w14:paraId="0E5DC760" w14:textId="77777777" w:rsidR="009E1F54" w:rsidRPr="0031678F" w:rsidRDefault="009E1F54">
            <w:pPr>
              <w:spacing w:before="120"/>
              <w:jc w:val="center"/>
              <w:rPr>
                <w:color w:val="000000" w:themeColor="text1"/>
              </w:rPr>
            </w:pPr>
            <w:r w:rsidRPr="0031678F">
              <w:rPr>
                <w:color w:val="000000" w:themeColor="text1"/>
              </w:rPr>
              <w:t>The client of the project has limited budget.</w:t>
            </w:r>
          </w:p>
        </w:tc>
        <w:tc>
          <w:tcPr>
            <w:tcW w:w="2715" w:type="dxa"/>
          </w:tcPr>
          <w:p w14:paraId="3EB653CA" w14:textId="77777777" w:rsidR="009E1F54" w:rsidRPr="0031678F" w:rsidRDefault="009E1F54">
            <w:pPr>
              <w:spacing w:before="120"/>
              <w:jc w:val="center"/>
              <w:rPr>
                <w:rFonts w:eastAsia="Times New Roman"/>
                <w:color w:val="000000" w:themeColor="text1"/>
              </w:rPr>
            </w:pPr>
            <w:r w:rsidRPr="0031678F">
              <w:rPr>
                <w:color w:val="000000" w:themeColor="text1"/>
              </w:rPr>
              <w:t>Maintain BOM with pricing and saved receipts. The sum of all costs must be less than $2,000.</w:t>
            </w:r>
          </w:p>
        </w:tc>
        <w:tc>
          <w:tcPr>
            <w:tcW w:w="1985" w:type="dxa"/>
          </w:tcPr>
          <w:p w14:paraId="73B942C6" w14:textId="77777777" w:rsidR="009E1F54" w:rsidRPr="0031678F" w:rsidRDefault="009E1F54">
            <w:pPr>
              <w:spacing w:before="120"/>
              <w:jc w:val="center"/>
              <w:rPr>
                <w:color w:val="000000" w:themeColor="text1"/>
              </w:rPr>
            </w:pPr>
            <w:r w:rsidRPr="0031678F">
              <w:rPr>
                <w:color w:val="000000" w:themeColor="text1"/>
              </w:rPr>
              <w:t>N/A</w:t>
            </w:r>
          </w:p>
        </w:tc>
      </w:tr>
      <w:tr w:rsidR="009E1F54" w:rsidRPr="007F05D2" w14:paraId="78EFBB92" w14:textId="77777777" w:rsidTr="1D1E0C00">
        <w:trPr>
          <w:trHeight w:val="913"/>
        </w:trPr>
        <w:tc>
          <w:tcPr>
            <w:tcW w:w="1500" w:type="dxa"/>
          </w:tcPr>
          <w:p w14:paraId="2C04BDA9" w14:textId="77777777" w:rsidR="009E1F54" w:rsidRPr="0031678F" w:rsidRDefault="009E1F54">
            <w:pPr>
              <w:spacing w:before="120"/>
              <w:jc w:val="center"/>
              <w:rPr>
                <w:rFonts w:eastAsia="Calibri"/>
                <w:color w:val="000000" w:themeColor="text1"/>
                <w:kern w:val="24"/>
              </w:rPr>
            </w:pPr>
            <w:r w:rsidRPr="0031678F">
              <w:rPr>
                <w:color w:val="000000" w:themeColor="text1"/>
              </w:rPr>
              <w:t>Reliable</w:t>
            </w:r>
          </w:p>
        </w:tc>
        <w:tc>
          <w:tcPr>
            <w:tcW w:w="1005" w:type="dxa"/>
          </w:tcPr>
          <w:p w14:paraId="4CECB963" w14:textId="77777777" w:rsidR="009E1F54" w:rsidRPr="0031678F" w:rsidRDefault="0BF7B953">
            <w:pPr>
              <w:spacing w:before="120"/>
              <w:jc w:val="center"/>
              <w:rPr>
                <w:color w:val="000000" w:themeColor="text1"/>
              </w:rPr>
            </w:pPr>
            <w:commentRangeStart w:id="23"/>
            <w:r w:rsidRPr="1D1E0C00">
              <w:rPr>
                <w:color w:val="000000" w:themeColor="text1"/>
              </w:rPr>
              <w:t>REL-1</w:t>
            </w:r>
            <w:commentRangeEnd w:id="23"/>
            <w:r w:rsidR="009E1F54" w:rsidRPr="0031678F">
              <w:rPr>
                <w:rStyle w:val="CommentReference"/>
                <w:color w:val="000000" w:themeColor="text1"/>
                <w:sz w:val="22"/>
                <w:szCs w:val="22"/>
              </w:rPr>
              <w:commentReference w:id="23"/>
            </w:r>
          </w:p>
        </w:tc>
        <w:tc>
          <w:tcPr>
            <w:tcW w:w="2910" w:type="dxa"/>
          </w:tcPr>
          <w:p w14:paraId="3090DF43" w14:textId="77777777" w:rsidR="009E1F54" w:rsidRPr="0031678F" w:rsidRDefault="009E1F54">
            <w:pPr>
              <w:spacing w:before="120"/>
              <w:jc w:val="center"/>
              <w:rPr>
                <w:rFonts w:eastAsia="Calibri"/>
                <w:color w:val="000000" w:themeColor="text1"/>
                <w:kern w:val="24"/>
              </w:rPr>
            </w:pPr>
            <w:r w:rsidRPr="0031678F">
              <w:rPr>
                <w:color w:val="000000" w:themeColor="text1"/>
              </w:rPr>
              <w:t>The system must be able to complete at least 5 consecutive cool-down/measure/warm-up cycles without failure/error.</w:t>
            </w:r>
          </w:p>
        </w:tc>
        <w:tc>
          <w:tcPr>
            <w:tcW w:w="2835" w:type="dxa"/>
          </w:tcPr>
          <w:p w14:paraId="40D1CE14" w14:textId="77777777" w:rsidR="009E1F54" w:rsidRPr="0031678F" w:rsidRDefault="009E1F54">
            <w:pPr>
              <w:spacing w:before="120"/>
              <w:jc w:val="center"/>
              <w:rPr>
                <w:rFonts w:eastAsia="Calibri"/>
                <w:color w:val="000000" w:themeColor="text1"/>
                <w:kern w:val="24"/>
              </w:rPr>
            </w:pPr>
            <w:r w:rsidRPr="0031678F">
              <w:rPr>
                <w:color w:val="000000" w:themeColor="text1"/>
              </w:rPr>
              <w:t>Users need reliable operation during labs; a series of constant failures will damage the expensive samples and potentially affect experimental outcomes.</w:t>
            </w:r>
          </w:p>
        </w:tc>
        <w:tc>
          <w:tcPr>
            <w:tcW w:w="2715" w:type="dxa"/>
          </w:tcPr>
          <w:p w14:paraId="4BDBACB5" w14:textId="77777777" w:rsidR="009E1F54" w:rsidRPr="0031678F" w:rsidRDefault="009E1F54">
            <w:pPr>
              <w:spacing w:before="120"/>
              <w:jc w:val="center"/>
              <w:rPr>
                <w:color w:val="000000" w:themeColor="text1"/>
              </w:rPr>
            </w:pPr>
            <w:r w:rsidRPr="0031678F">
              <w:rPr>
                <w:color w:val="000000" w:themeColor="text1"/>
              </w:rPr>
              <w:t>Run 5 complete trials back-to-back. If the system is still fully operational, then it meets the reliability requirement.</w:t>
            </w:r>
          </w:p>
        </w:tc>
        <w:tc>
          <w:tcPr>
            <w:tcW w:w="1985" w:type="dxa"/>
          </w:tcPr>
          <w:p w14:paraId="457D749E" w14:textId="77777777" w:rsidR="009E1F54" w:rsidRPr="0031678F" w:rsidRDefault="009E1F54">
            <w:pPr>
              <w:spacing w:before="120"/>
              <w:jc w:val="center"/>
              <w:rPr>
                <w:color w:val="000000" w:themeColor="text1"/>
              </w:rPr>
            </w:pPr>
            <w:r w:rsidRPr="0031678F">
              <w:rPr>
                <w:color w:val="000000" w:themeColor="text1"/>
              </w:rPr>
              <w:t>N/A</w:t>
            </w:r>
          </w:p>
        </w:tc>
      </w:tr>
      <w:tr w:rsidR="009E1F54" w:rsidRPr="00EC7299" w14:paraId="0A4A4DA6"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1FFBB8A4" w14:textId="77777777" w:rsidR="009E1F54" w:rsidRPr="0031678F" w:rsidRDefault="009E1F54">
            <w:pPr>
              <w:spacing w:before="120"/>
              <w:jc w:val="center"/>
              <w:rPr>
                <w:color w:val="000000" w:themeColor="text1"/>
              </w:rPr>
            </w:pPr>
            <w:r w:rsidRPr="0031678F">
              <w:rPr>
                <w:color w:val="000000" w:themeColor="text1"/>
              </w:rPr>
              <w:t>Documented</w:t>
            </w:r>
          </w:p>
        </w:tc>
        <w:tc>
          <w:tcPr>
            <w:tcW w:w="1005" w:type="dxa"/>
          </w:tcPr>
          <w:p w14:paraId="16E734F0" w14:textId="77777777" w:rsidR="009E1F54" w:rsidRPr="0031678F" w:rsidRDefault="009E1F54">
            <w:pPr>
              <w:spacing w:before="120"/>
              <w:jc w:val="center"/>
              <w:rPr>
                <w:color w:val="000000" w:themeColor="text1"/>
              </w:rPr>
            </w:pPr>
            <w:r w:rsidRPr="0031678F">
              <w:rPr>
                <w:color w:val="000000" w:themeColor="text1"/>
              </w:rPr>
              <w:t>DOC-1</w:t>
            </w:r>
          </w:p>
        </w:tc>
        <w:tc>
          <w:tcPr>
            <w:tcW w:w="2910" w:type="dxa"/>
          </w:tcPr>
          <w:p w14:paraId="3EE687FF" w14:textId="77777777" w:rsidR="009E1F54" w:rsidRPr="0031678F" w:rsidRDefault="0BF7B953">
            <w:pPr>
              <w:spacing w:before="120"/>
              <w:jc w:val="center"/>
              <w:rPr>
                <w:color w:val="000000" w:themeColor="text1"/>
              </w:rPr>
            </w:pPr>
            <w:r w:rsidRPr="1D1E0C00">
              <w:rPr>
                <w:color w:val="000000" w:themeColor="text1"/>
              </w:rPr>
              <w:t xml:space="preserve">The documentation must include </w:t>
            </w:r>
            <w:commentRangeStart w:id="24"/>
            <w:r w:rsidRPr="1D1E0C00">
              <w:rPr>
                <w:color w:val="000000" w:themeColor="text1"/>
              </w:rPr>
              <w:t>detailed information</w:t>
            </w:r>
            <w:commentRangeEnd w:id="24"/>
            <w:r w:rsidR="009E1F54" w:rsidRPr="1D1E0C00">
              <w:rPr>
                <w:rStyle w:val="CommentReference"/>
                <w:color w:val="000000" w:themeColor="text1"/>
                <w:sz w:val="22"/>
                <w:szCs w:val="22"/>
              </w:rPr>
              <w:commentReference w:id="24"/>
            </w:r>
            <w:r w:rsidRPr="1D1E0C00">
              <w:rPr>
                <w:color w:val="000000" w:themeColor="text1"/>
              </w:rPr>
              <w:t xml:space="preserve"> about the individual parts of the system, their functionalities, and the assembly and functionalities of the overall system.</w:t>
            </w:r>
          </w:p>
        </w:tc>
        <w:tc>
          <w:tcPr>
            <w:tcW w:w="2835" w:type="dxa"/>
          </w:tcPr>
          <w:p w14:paraId="2CFC0CF1" w14:textId="77777777" w:rsidR="009E1F54" w:rsidRPr="0031678F" w:rsidRDefault="009E1F54">
            <w:pPr>
              <w:spacing w:before="120"/>
              <w:jc w:val="center"/>
              <w:rPr>
                <w:color w:val="000000" w:themeColor="text1"/>
              </w:rPr>
            </w:pPr>
            <w:r w:rsidRPr="0031678F">
              <w:rPr>
                <w:color w:val="000000" w:themeColor="text1"/>
              </w:rPr>
              <w:t>Users should be able to understand the workings of the system using the documentation alone.</w:t>
            </w:r>
          </w:p>
        </w:tc>
        <w:tc>
          <w:tcPr>
            <w:tcW w:w="2715" w:type="dxa"/>
          </w:tcPr>
          <w:p w14:paraId="5C894214" w14:textId="77777777" w:rsidR="009E1F54" w:rsidRPr="0031678F" w:rsidRDefault="009E1F54">
            <w:pPr>
              <w:spacing w:before="120"/>
              <w:jc w:val="center"/>
              <w:rPr>
                <w:color w:val="000000" w:themeColor="text1"/>
              </w:rPr>
            </w:pPr>
            <w:r w:rsidRPr="0031678F">
              <w:rPr>
                <w:color w:val="000000" w:themeColor="text1"/>
              </w:rPr>
              <w:t>Ask a user without any prior knowledge of the system to read through the documentation and check their understanding of the apparatus on a system-level and a parts-level.</w:t>
            </w:r>
          </w:p>
        </w:tc>
        <w:tc>
          <w:tcPr>
            <w:tcW w:w="1985" w:type="dxa"/>
          </w:tcPr>
          <w:p w14:paraId="18B8F2E1" w14:textId="77777777" w:rsidR="009E1F54" w:rsidRPr="0031678F" w:rsidRDefault="009E1F54">
            <w:pPr>
              <w:spacing w:before="120"/>
              <w:jc w:val="center"/>
              <w:rPr>
                <w:color w:val="000000" w:themeColor="text1"/>
              </w:rPr>
            </w:pPr>
            <w:r w:rsidRPr="0031678F">
              <w:rPr>
                <w:color w:val="000000" w:themeColor="text1"/>
              </w:rPr>
              <w:t>N/A</w:t>
            </w:r>
          </w:p>
        </w:tc>
      </w:tr>
      <w:tr w:rsidR="009E1F54" w:rsidRPr="00EC7299" w14:paraId="72F23AE2" w14:textId="77777777" w:rsidTr="1D1E0C00">
        <w:trPr>
          <w:trHeight w:val="913"/>
        </w:trPr>
        <w:tc>
          <w:tcPr>
            <w:tcW w:w="1500" w:type="dxa"/>
          </w:tcPr>
          <w:p w14:paraId="5F919DB6" w14:textId="77777777" w:rsidR="009E1F54" w:rsidRPr="0031678F" w:rsidRDefault="009E1F54">
            <w:pPr>
              <w:spacing w:before="120"/>
              <w:jc w:val="center"/>
              <w:rPr>
                <w:color w:val="000000" w:themeColor="text1"/>
              </w:rPr>
            </w:pPr>
            <w:r w:rsidRPr="0031678F">
              <w:rPr>
                <w:color w:val="000000" w:themeColor="text1"/>
              </w:rPr>
              <w:t>Documented</w:t>
            </w:r>
          </w:p>
        </w:tc>
        <w:tc>
          <w:tcPr>
            <w:tcW w:w="1005" w:type="dxa"/>
          </w:tcPr>
          <w:p w14:paraId="705C4919" w14:textId="77777777" w:rsidR="009E1F54" w:rsidRPr="0031678F" w:rsidRDefault="009E1F54">
            <w:pPr>
              <w:spacing w:before="120"/>
              <w:jc w:val="center"/>
              <w:rPr>
                <w:color w:val="000000" w:themeColor="text1"/>
              </w:rPr>
            </w:pPr>
            <w:r w:rsidRPr="0031678F">
              <w:rPr>
                <w:color w:val="000000" w:themeColor="text1"/>
              </w:rPr>
              <w:t>DOC-2</w:t>
            </w:r>
          </w:p>
        </w:tc>
        <w:tc>
          <w:tcPr>
            <w:tcW w:w="2910" w:type="dxa"/>
          </w:tcPr>
          <w:p w14:paraId="1F6D3933" w14:textId="76DC7BC0" w:rsidR="009E1F54" w:rsidRPr="0031678F" w:rsidRDefault="0BF7B953">
            <w:pPr>
              <w:spacing w:before="120"/>
              <w:jc w:val="center"/>
              <w:rPr>
                <w:color w:val="000000" w:themeColor="text1"/>
              </w:rPr>
            </w:pPr>
            <w:r w:rsidRPr="1D1E0C00">
              <w:rPr>
                <w:color w:val="000000" w:themeColor="text1"/>
              </w:rPr>
              <w:t>The documentation shall include detailed instruction</w:t>
            </w:r>
            <w:ins w:id="25" w:author="Brooks, Nathan" w:date="2025-11-15T19:45:00Z">
              <w:r w:rsidR="2ACA8B06" w:rsidRPr="1D1E0C00">
                <w:rPr>
                  <w:color w:val="000000" w:themeColor="text1"/>
                </w:rPr>
                <w:t>s</w:t>
              </w:r>
            </w:ins>
            <w:r w:rsidRPr="1D1E0C00">
              <w:rPr>
                <w:color w:val="000000" w:themeColor="text1"/>
              </w:rPr>
              <w:t xml:space="preserve">, so that users can learn how </w:t>
            </w:r>
            <w:commentRangeStart w:id="26"/>
            <w:r w:rsidRPr="1D1E0C00">
              <w:rPr>
                <w:color w:val="000000" w:themeColor="text1"/>
              </w:rPr>
              <w:t>to operate the system without the presence of a design team member.</w:t>
            </w:r>
            <w:commentRangeEnd w:id="26"/>
            <w:r w:rsidR="009E1F54" w:rsidRPr="0031678F">
              <w:rPr>
                <w:rStyle w:val="CommentReference"/>
                <w:color w:val="000000" w:themeColor="text1"/>
                <w:sz w:val="22"/>
                <w:szCs w:val="22"/>
              </w:rPr>
              <w:commentReference w:id="26"/>
            </w:r>
          </w:p>
        </w:tc>
        <w:tc>
          <w:tcPr>
            <w:tcW w:w="2835" w:type="dxa"/>
          </w:tcPr>
          <w:p w14:paraId="3C380968" w14:textId="77777777" w:rsidR="009E1F54" w:rsidRPr="0031678F" w:rsidRDefault="009E1F54">
            <w:pPr>
              <w:spacing w:before="120"/>
              <w:jc w:val="center"/>
              <w:rPr>
                <w:color w:val="000000" w:themeColor="text1"/>
              </w:rPr>
            </w:pPr>
            <w:r w:rsidRPr="0031678F">
              <w:rPr>
                <w:color w:val="000000" w:themeColor="text1"/>
              </w:rPr>
              <w:t>Users need clear instruction to learn how to operate the apparatus.</w:t>
            </w:r>
          </w:p>
        </w:tc>
        <w:tc>
          <w:tcPr>
            <w:tcW w:w="2715" w:type="dxa"/>
          </w:tcPr>
          <w:p w14:paraId="4CCDB73E" w14:textId="77777777" w:rsidR="009E1F54" w:rsidRPr="0031678F" w:rsidRDefault="009E1F54">
            <w:pPr>
              <w:spacing w:before="120"/>
              <w:jc w:val="center"/>
              <w:rPr>
                <w:color w:val="000000" w:themeColor="text1"/>
              </w:rPr>
            </w:pPr>
            <w:r w:rsidRPr="0031678F">
              <w:rPr>
                <w:color w:val="000000" w:themeColor="text1"/>
              </w:rPr>
              <w:t>Providing instructions to users who are unfamiliar with the system and seeing if they can learn to operate the apparatus by themselves.</w:t>
            </w:r>
          </w:p>
        </w:tc>
        <w:tc>
          <w:tcPr>
            <w:tcW w:w="1985" w:type="dxa"/>
          </w:tcPr>
          <w:p w14:paraId="0AFBA4E9" w14:textId="77777777" w:rsidR="009E1F54" w:rsidRPr="0031678F" w:rsidRDefault="009E1F54">
            <w:pPr>
              <w:spacing w:before="120"/>
              <w:jc w:val="center"/>
              <w:rPr>
                <w:color w:val="000000" w:themeColor="text1"/>
              </w:rPr>
            </w:pPr>
            <w:r w:rsidRPr="0031678F">
              <w:rPr>
                <w:color w:val="000000" w:themeColor="text1"/>
              </w:rPr>
              <w:t>N/A</w:t>
            </w:r>
          </w:p>
        </w:tc>
      </w:tr>
      <w:tr w:rsidR="009E1F54" w:rsidRPr="00EC7299" w14:paraId="225625DC" w14:textId="77777777" w:rsidTr="1D1E0C00">
        <w:trPr>
          <w:cnfStyle w:val="000000100000" w:firstRow="0" w:lastRow="0" w:firstColumn="0" w:lastColumn="0" w:oddVBand="0" w:evenVBand="0" w:oddHBand="1" w:evenHBand="0" w:firstRowFirstColumn="0" w:firstRowLastColumn="0" w:lastRowFirstColumn="0" w:lastRowLastColumn="0"/>
          <w:trHeight w:val="913"/>
        </w:trPr>
        <w:tc>
          <w:tcPr>
            <w:tcW w:w="1500" w:type="dxa"/>
          </w:tcPr>
          <w:p w14:paraId="51C9F1CD" w14:textId="77777777" w:rsidR="009E1F54" w:rsidRPr="0031678F" w:rsidRDefault="009E1F54">
            <w:pPr>
              <w:spacing w:before="120"/>
              <w:jc w:val="center"/>
              <w:rPr>
                <w:color w:val="000000" w:themeColor="text1"/>
              </w:rPr>
            </w:pPr>
            <w:r w:rsidRPr="0031678F">
              <w:rPr>
                <w:color w:val="000000" w:themeColor="text1"/>
              </w:rPr>
              <w:t>Documented</w:t>
            </w:r>
          </w:p>
        </w:tc>
        <w:tc>
          <w:tcPr>
            <w:tcW w:w="1005" w:type="dxa"/>
          </w:tcPr>
          <w:p w14:paraId="4B4E2F7F" w14:textId="77777777" w:rsidR="009E1F54" w:rsidRPr="0031678F" w:rsidRDefault="009E1F54">
            <w:pPr>
              <w:spacing w:before="120"/>
              <w:jc w:val="center"/>
              <w:rPr>
                <w:color w:val="000000" w:themeColor="text1"/>
              </w:rPr>
            </w:pPr>
            <w:r w:rsidRPr="0031678F">
              <w:rPr>
                <w:color w:val="000000" w:themeColor="text1"/>
              </w:rPr>
              <w:t>DOC-3</w:t>
            </w:r>
          </w:p>
        </w:tc>
        <w:tc>
          <w:tcPr>
            <w:tcW w:w="2910" w:type="dxa"/>
          </w:tcPr>
          <w:p w14:paraId="1180F5CE" w14:textId="77777777" w:rsidR="009E1F54" w:rsidRPr="0031678F" w:rsidRDefault="009E1F54">
            <w:pPr>
              <w:spacing w:before="120"/>
              <w:jc w:val="center"/>
              <w:rPr>
                <w:color w:val="000000" w:themeColor="text1"/>
              </w:rPr>
            </w:pPr>
            <w:r w:rsidRPr="0031678F">
              <w:rPr>
                <w:color w:val="000000" w:themeColor="text1"/>
              </w:rPr>
              <w:t>The documentation shall include a maintenance guide.</w:t>
            </w:r>
          </w:p>
        </w:tc>
        <w:tc>
          <w:tcPr>
            <w:tcW w:w="2835" w:type="dxa"/>
          </w:tcPr>
          <w:p w14:paraId="1B628B12" w14:textId="77777777" w:rsidR="009E1F54" w:rsidRPr="0031678F" w:rsidRDefault="009E1F54">
            <w:pPr>
              <w:spacing w:before="120"/>
              <w:jc w:val="center"/>
              <w:rPr>
                <w:color w:val="000000" w:themeColor="text1"/>
              </w:rPr>
            </w:pPr>
            <w:r w:rsidRPr="0031678F">
              <w:rPr>
                <w:color w:val="000000" w:themeColor="text1"/>
              </w:rPr>
              <w:t>Since the system should be operational in the long-term, users need to be able to maintain the system.</w:t>
            </w:r>
          </w:p>
        </w:tc>
        <w:tc>
          <w:tcPr>
            <w:tcW w:w="2715" w:type="dxa"/>
          </w:tcPr>
          <w:p w14:paraId="2E7E03F6" w14:textId="77777777" w:rsidR="009E1F54" w:rsidRPr="0031678F" w:rsidRDefault="009E1F54">
            <w:pPr>
              <w:spacing w:before="120"/>
              <w:jc w:val="center"/>
              <w:rPr>
                <w:color w:val="000000" w:themeColor="text1"/>
              </w:rPr>
            </w:pPr>
            <w:r w:rsidRPr="0031678F">
              <w:rPr>
                <w:color w:val="000000" w:themeColor="text1"/>
              </w:rPr>
              <w:t>Providing a maintenance guide to users unfamiliar with the system and seeing if they can identify which parts of the system may need maintenance and how to maintain them.</w:t>
            </w:r>
          </w:p>
        </w:tc>
        <w:tc>
          <w:tcPr>
            <w:tcW w:w="1985" w:type="dxa"/>
          </w:tcPr>
          <w:p w14:paraId="336AC6B7" w14:textId="77777777" w:rsidR="009E1F54" w:rsidRPr="0031678F" w:rsidRDefault="009E1F54">
            <w:pPr>
              <w:spacing w:before="120"/>
              <w:jc w:val="center"/>
              <w:rPr>
                <w:color w:val="000000" w:themeColor="text1"/>
              </w:rPr>
            </w:pPr>
            <w:r w:rsidRPr="0031678F">
              <w:rPr>
                <w:color w:val="000000" w:themeColor="text1"/>
              </w:rPr>
              <w:t>N/A</w:t>
            </w:r>
          </w:p>
        </w:tc>
      </w:tr>
      <w:tr w:rsidR="009E1F54" w:rsidRPr="00C06C5E" w14:paraId="7CA2B82C" w14:textId="77777777" w:rsidTr="1D1E0C00">
        <w:trPr>
          <w:trHeight w:val="913"/>
        </w:trPr>
        <w:tc>
          <w:tcPr>
            <w:tcW w:w="1500" w:type="dxa"/>
          </w:tcPr>
          <w:p w14:paraId="5DF7386B" w14:textId="77777777" w:rsidR="009E1F54" w:rsidRPr="0031678F" w:rsidRDefault="009E1F54">
            <w:pPr>
              <w:spacing w:before="120"/>
              <w:jc w:val="center"/>
              <w:rPr>
                <w:color w:val="000000" w:themeColor="text1"/>
              </w:rPr>
            </w:pPr>
            <w:r w:rsidRPr="0031678F">
              <w:rPr>
                <w:color w:val="000000" w:themeColor="text1"/>
              </w:rPr>
              <w:t>Resourceful</w:t>
            </w:r>
          </w:p>
        </w:tc>
        <w:tc>
          <w:tcPr>
            <w:tcW w:w="1005" w:type="dxa"/>
          </w:tcPr>
          <w:p w14:paraId="703C565B" w14:textId="77777777" w:rsidR="009E1F54" w:rsidRPr="0031678F" w:rsidRDefault="009E1F54">
            <w:pPr>
              <w:spacing w:before="120"/>
              <w:jc w:val="center"/>
              <w:rPr>
                <w:color w:val="000000" w:themeColor="text1"/>
              </w:rPr>
            </w:pPr>
            <w:r w:rsidRPr="0031678F">
              <w:rPr>
                <w:color w:val="000000" w:themeColor="text1"/>
              </w:rPr>
              <w:t>REC</w:t>
            </w:r>
          </w:p>
        </w:tc>
        <w:tc>
          <w:tcPr>
            <w:tcW w:w="2910" w:type="dxa"/>
          </w:tcPr>
          <w:p w14:paraId="55C9DA11" w14:textId="77777777" w:rsidR="009E1F54" w:rsidRPr="0031678F" w:rsidRDefault="009E1F54">
            <w:pPr>
              <w:spacing w:before="120"/>
              <w:jc w:val="center"/>
              <w:rPr>
                <w:color w:val="000000" w:themeColor="text1"/>
              </w:rPr>
            </w:pPr>
            <w:r w:rsidRPr="0031678F">
              <w:rPr>
                <w:color w:val="000000" w:themeColor="text1"/>
              </w:rPr>
              <w:t>The apparatus will use at most 1 liter of LN2 per trial.</w:t>
            </w:r>
          </w:p>
        </w:tc>
        <w:tc>
          <w:tcPr>
            <w:tcW w:w="2835" w:type="dxa"/>
          </w:tcPr>
          <w:p w14:paraId="3BBFA581" w14:textId="77777777" w:rsidR="009E1F54" w:rsidRPr="0031678F" w:rsidRDefault="009E1F54">
            <w:pPr>
              <w:spacing w:before="120"/>
              <w:jc w:val="center"/>
              <w:rPr>
                <w:color w:val="000000" w:themeColor="text1"/>
              </w:rPr>
            </w:pPr>
            <w:r w:rsidRPr="0031678F">
              <w:rPr>
                <w:color w:val="000000" w:themeColor="text1"/>
              </w:rPr>
              <w:t>Cost of operation and environmental impact must be minimized.</w:t>
            </w:r>
          </w:p>
        </w:tc>
        <w:tc>
          <w:tcPr>
            <w:tcW w:w="2715" w:type="dxa"/>
          </w:tcPr>
          <w:p w14:paraId="423D0BD9" w14:textId="77777777" w:rsidR="009E1F54" w:rsidRPr="0031678F" w:rsidRDefault="009E1F54">
            <w:pPr>
              <w:spacing w:before="120"/>
              <w:jc w:val="center"/>
              <w:rPr>
                <w:color w:val="000000" w:themeColor="text1"/>
              </w:rPr>
            </w:pPr>
            <w:r w:rsidRPr="0031678F">
              <w:rPr>
                <w:color w:val="000000" w:themeColor="text1"/>
              </w:rPr>
              <w:t>Measure the total amount of LN2 used for a full trial with a test sample.</w:t>
            </w:r>
          </w:p>
        </w:tc>
        <w:tc>
          <w:tcPr>
            <w:tcW w:w="1985" w:type="dxa"/>
          </w:tcPr>
          <w:p w14:paraId="3AFC5056" w14:textId="77777777" w:rsidR="009E1F54" w:rsidRPr="0031678F" w:rsidRDefault="009E1F54">
            <w:pPr>
              <w:spacing w:before="120"/>
              <w:jc w:val="center"/>
              <w:rPr>
                <w:color w:val="000000" w:themeColor="text1"/>
              </w:rPr>
            </w:pPr>
            <w:r w:rsidRPr="0031678F">
              <w:rPr>
                <w:color w:val="000000" w:themeColor="text1"/>
              </w:rPr>
              <w:t>N/A</w:t>
            </w:r>
          </w:p>
        </w:tc>
      </w:tr>
    </w:tbl>
    <w:p w14:paraId="36C19861" w14:textId="77777777" w:rsidR="009E1F54" w:rsidRPr="009E1F54" w:rsidRDefault="009E1F54" w:rsidP="009E1F54"/>
    <w:p w14:paraId="509367AA" w14:textId="77777777" w:rsidR="00182B46" w:rsidRPr="00182B46" w:rsidRDefault="00182B46" w:rsidP="00182B46"/>
    <w:p w14:paraId="15FA3E76" w14:textId="77777777" w:rsidR="00B603DF" w:rsidRPr="00C06C5E" w:rsidRDefault="00B603DF" w:rsidP="00A06E11"/>
    <w:p w14:paraId="2CE1EFEC" w14:textId="61BA1C4F" w:rsidR="00392155" w:rsidRPr="005A494A" w:rsidRDefault="00392155" w:rsidP="00C61F4D">
      <w:pPr>
        <w:rPr>
          <w:color w:val="EE0000"/>
        </w:rPr>
        <w:sectPr w:rsidR="00392155" w:rsidRPr="005A494A" w:rsidSect="00904484">
          <w:footerReference w:type="default" r:id="rId22"/>
          <w:pgSz w:w="15840" w:h="12240" w:orient="landscape"/>
          <w:pgMar w:top="1440" w:right="1440" w:bottom="1440" w:left="1440" w:header="720" w:footer="720" w:gutter="0"/>
          <w:pgNumType w:chapStyle="1" w:chapSep="colon"/>
          <w:cols w:space="720"/>
          <w:docGrid w:linePitch="360"/>
        </w:sectPr>
      </w:pPr>
    </w:p>
    <w:p w14:paraId="3FCFE1C9" w14:textId="32044EEC" w:rsidR="00A455C2" w:rsidRPr="00184A9C" w:rsidRDefault="007615C3" w:rsidP="00354266">
      <w:pPr>
        <w:pStyle w:val="Heading1"/>
      </w:pPr>
      <w:bookmarkStart w:id="27" w:name="_Toc214057125"/>
      <w:r w:rsidRPr="007615C3">
        <w:t>Hierarchical</w:t>
      </w:r>
      <w:r>
        <w:t xml:space="preserve"> D</w:t>
      </w:r>
      <w:r w:rsidRPr="007615C3">
        <w:t>escription</w:t>
      </w:r>
      <w:r>
        <w:t xml:space="preserve"> of </w:t>
      </w:r>
      <w:commentRangeStart w:id="28"/>
      <w:r>
        <w:t>Design</w:t>
      </w:r>
      <w:bookmarkEnd w:id="27"/>
      <w:commentRangeEnd w:id="28"/>
      <w:r w:rsidR="00C91642" w:rsidRPr="00184A9C">
        <w:rPr>
          <w:rStyle w:val="CommentReference"/>
          <w:sz w:val="28"/>
          <w:szCs w:val="28"/>
        </w:rPr>
        <w:commentReference w:id="28"/>
      </w:r>
    </w:p>
    <w:p w14:paraId="04798958" w14:textId="1B901275" w:rsidR="00EC69EA" w:rsidRPr="00505B11" w:rsidRDefault="0073043F" w:rsidP="00AE7EDD">
      <w:pPr>
        <w:pStyle w:val="Heading2"/>
      </w:pPr>
      <w:bookmarkStart w:id="29" w:name="_Toc214057126"/>
      <w:r w:rsidRPr="00505B11">
        <w:t>High-level</w:t>
      </w:r>
      <w:r w:rsidR="00505B11">
        <w:t xml:space="preserve"> System</w:t>
      </w:r>
      <w:r w:rsidRPr="00505B11">
        <w:t xml:space="preserve"> </w:t>
      </w:r>
      <w:r w:rsidR="006576F0" w:rsidRPr="00505B11">
        <w:t>D</w:t>
      </w:r>
      <w:r w:rsidRPr="00505B11">
        <w:t>escription</w:t>
      </w:r>
      <w:bookmarkEnd w:id="29"/>
    </w:p>
    <w:p w14:paraId="7BA0B8F3" w14:textId="271D6FC9" w:rsidR="004C4037" w:rsidRDefault="004D5690" w:rsidP="004C4037">
      <w:pPr>
        <w:pStyle w:val="Level2Text"/>
        <w:keepNext/>
        <w:ind w:left="0"/>
      </w:pPr>
      <w:r w:rsidRPr="004D5690">
        <w:rPr>
          <w:noProof/>
        </w:rPr>
        <w:drawing>
          <wp:inline distT="0" distB="0" distL="0" distR="0" wp14:anchorId="2F563648" wp14:editId="08727AA0">
            <wp:extent cx="5943600" cy="2753360"/>
            <wp:effectExtent l="0" t="0" r="0" b="8890"/>
            <wp:docPr id="1804292297" name="Picture 1" descr="A diagram of a thin fil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297" name="Picture 1" descr="A diagram of a thin film&#10;&#10;AI-generated content may be incorrect."/>
                    <pic:cNvPicPr/>
                  </pic:nvPicPr>
                  <pic:blipFill>
                    <a:blip r:embed="rId23"/>
                    <a:stretch>
                      <a:fillRect/>
                    </a:stretch>
                  </pic:blipFill>
                  <pic:spPr>
                    <a:xfrm>
                      <a:off x="0" y="0"/>
                      <a:ext cx="5943600" cy="2753360"/>
                    </a:xfrm>
                    <a:prstGeom prst="rect">
                      <a:avLst/>
                    </a:prstGeom>
                  </pic:spPr>
                </pic:pic>
              </a:graphicData>
            </a:graphic>
          </wp:inline>
        </w:drawing>
      </w:r>
    </w:p>
    <w:p w14:paraId="68EEF7A1" w14:textId="2FE70076" w:rsidR="002A1385" w:rsidRDefault="004C4037" w:rsidP="004C4037">
      <w:pPr>
        <w:pStyle w:val="Caption"/>
        <w:tabs>
          <w:tab w:val="left" w:pos="4140"/>
        </w:tabs>
        <w:jc w:val="center"/>
      </w:pPr>
      <w:r>
        <w:t>Fi</w:t>
      </w:r>
      <w:commentRangeStart w:id="30"/>
      <w:r>
        <w:t xml:space="preserve">gure </w:t>
      </w:r>
      <w:r>
        <w:fldChar w:fldCharType="begin"/>
      </w:r>
      <w:r>
        <w:instrText xml:space="preserve"> SEQ Figure \* ARABIC </w:instrText>
      </w:r>
      <w:r>
        <w:fldChar w:fldCharType="separate"/>
      </w:r>
      <w:r w:rsidR="00BA7490" w:rsidRPr="1D1E0C00">
        <w:rPr>
          <w:noProof/>
        </w:rPr>
        <w:t>1</w:t>
      </w:r>
      <w:r>
        <w:fldChar w:fldCharType="end"/>
      </w:r>
      <w:r w:rsidR="00EE7667">
        <w:t>:</w:t>
      </w:r>
      <w:r>
        <w:t xml:space="preserve"> White Box Diagram</w:t>
      </w:r>
      <w:commentRangeEnd w:id="30"/>
      <w:r>
        <w:rPr>
          <w:rStyle w:val="CommentReference"/>
          <w:sz w:val="18"/>
          <w:szCs w:val="18"/>
        </w:rPr>
        <w:commentReference w:id="30"/>
      </w:r>
    </w:p>
    <w:p w14:paraId="40017399" w14:textId="53E67D4F" w:rsidR="00C37A67" w:rsidRPr="0031678F" w:rsidRDefault="00BF431A" w:rsidP="009D7129">
      <w:pPr>
        <w:pStyle w:val="Level2Text"/>
        <w:rPr>
          <w:color w:val="000000" w:themeColor="text1"/>
        </w:rPr>
      </w:pPr>
      <w:r w:rsidRPr="0031678F">
        <w:rPr>
          <w:color w:val="000000" w:themeColor="text1"/>
        </w:rPr>
        <w:t>Most of the system is located within a vacuum chamber</w:t>
      </w:r>
      <w:r w:rsidR="001C0099" w:rsidRPr="0031678F">
        <w:rPr>
          <w:color w:val="000000" w:themeColor="text1"/>
        </w:rPr>
        <w:t>. In the chamber, the cold finger</w:t>
      </w:r>
      <w:r w:rsidR="003427FC" w:rsidRPr="0031678F">
        <w:rPr>
          <w:color w:val="000000" w:themeColor="text1"/>
        </w:rPr>
        <w:t>, filled with liquid nitrogen inside,</w:t>
      </w:r>
      <w:r w:rsidR="001C0099" w:rsidRPr="0031678F">
        <w:rPr>
          <w:color w:val="000000" w:themeColor="text1"/>
        </w:rPr>
        <w:t xml:space="preserve"> cools down the </w:t>
      </w:r>
      <w:r w:rsidR="00B94745" w:rsidRPr="0031678F">
        <w:rPr>
          <w:color w:val="000000" w:themeColor="text1"/>
        </w:rPr>
        <w:t>PCB mount</w:t>
      </w:r>
      <w:r w:rsidR="005830A8" w:rsidRPr="0031678F">
        <w:rPr>
          <w:color w:val="000000" w:themeColor="text1"/>
        </w:rPr>
        <w:t xml:space="preserve"> and </w:t>
      </w:r>
      <w:r w:rsidR="00A00BFC" w:rsidRPr="0031678F">
        <w:rPr>
          <w:color w:val="000000" w:themeColor="text1"/>
        </w:rPr>
        <w:t>cryostat</w:t>
      </w:r>
      <w:r w:rsidR="001C0099" w:rsidRPr="0031678F">
        <w:rPr>
          <w:color w:val="000000" w:themeColor="text1"/>
        </w:rPr>
        <w:t xml:space="preserve"> PC</w:t>
      </w:r>
      <w:r w:rsidR="005830A8" w:rsidRPr="0031678F">
        <w:rPr>
          <w:color w:val="000000" w:themeColor="text1"/>
        </w:rPr>
        <w:t xml:space="preserve">B, which the YBCO sample </w:t>
      </w:r>
      <w:r w:rsidR="00B94745" w:rsidRPr="0031678F">
        <w:rPr>
          <w:color w:val="000000" w:themeColor="text1"/>
        </w:rPr>
        <w:t>is</w:t>
      </w:r>
      <w:r w:rsidR="005830A8" w:rsidRPr="0031678F">
        <w:rPr>
          <w:color w:val="000000" w:themeColor="text1"/>
        </w:rPr>
        <w:t xml:space="preserve"> loaded onto. </w:t>
      </w:r>
      <w:r w:rsidR="001E6F40" w:rsidRPr="0031678F">
        <w:rPr>
          <w:color w:val="000000" w:themeColor="text1"/>
        </w:rPr>
        <w:t>When needed, p</w:t>
      </w:r>
      <w:r w:rsidR="008C6BFC" w:rsidRPr="0031678F">
        <w:rPr>
          <w:color w:val="000000" w:themeColor="text1"/>
        </w:rPr>
        <w:t xml:space="preserve">ermanent magnets are loaded </w:t>
      </w:r>
      <w:r w:rsidR="00DC545D" w:rsidRPr="0031678F">
        <w:rPr>
          <w:color w:val="000000" w:themeColor="text1"/>
        </w:rPr>
        <w:t xml:space="preserve">into the chamber to apply </w:t>
      </w:r>
      <w:r w:rsidR="001E6F40" w:rsidRPr="0031678F">
        <w:rPr>
          <w:color w:val="000000" w:themeColor="text1"/>
        </w:rPr>
        <w:t xml:space="preserve">a uniform </w:t>
      </w:r>
      <w:r w:rsidR="00DC545D" w:rsidRPr="0031678F">
        <w:rPr>
          <w:color w:val="000000" w:themeColor="text1"/>
        </w:rPr>
        <w:t>magnetic field</w:t>
      </w:r>
      <w:r w:rsidR="001E6F40" w:rsidRPr="0031678F">
        <w:rPr>
          <w:color w:val="000000" w:themeColor="text1"/>
        </w:rPr>
        <w:t xml:space="preserve"> to the </w:t>
      </w:r>
      <w:r w:rsidR="00810F68" w:rsidRPr="0031678F">
        <w:rPr>
          <w:color w:val="000000" w:themeColor="text1"/>
        </w:rPr>
        <w:t xml:space="preserve">YBCO sample. </w:t>
      </w:r>
      <w:r w:rsidR="00FF6055" w:rsidRPr="0031678F">
        <w:rPr>
          <w:color w:val="000000" w:themeColor="text1"/>
        </w:rPr>
        <w:t>A temperature sensor</w:t>
      </w:r>
      <w:r w:rsidR="00525CD7" w:rsidRPr="0031678F">
        <w:rPr>
          <w:color w:val="000000" w:themeColor="text1"/>
        </w:rPr>
        <w:t xml:space="preserve"> is also used to measure the sample temperature. </w:t>
      </w:r>
      <w:r w:rsidR="0001192C" w:rsidRPr="0031678F">
        <w:rPr>
          <w:color w:val="000000" w:themeColor="text1"/>
        </w:rPr>
        <w:t>The sensor data</w:t>
      </w:r>
      <w:r w:rsidR="003E3483" w:rsidRPr="0031678F">
        <w:rPr>
          <w:color w:val="000000" w:themeColor="text1"/>
        </w:rPr>
        <w:t xml:space="preserve"> and</w:t>
      </w:r>
      <w:r w:rsidR="0001192C" w:rsidRPr="0031678F">
        <w:rPr>
          <w:color w:val="000000" w:themeColor="text1"/>
        </w:rPr>
        <w:t xml:space="preserve"> </w:t>
      </w:r>
      <w:r w:rsidR="001C07D1" w:rsidRPr="0031678F">
        <w:rPr>
          <w:color w:val="000000" w:themeColor="text1"/>
        </w:rPr>
        <w:t xml:space="preserve">I/O signals from </w:t>
      </w:r>
      <w:r w:rsidR="003E3483" w:rsidRPr="0031678F">
        <w:rPr>
          <w:color w:val="000000" w:themeColor="text1"/>
        </w:rPr>
        <w:t xml:space="preserve">the </w:t>
      </w:r>
      <w:r w:rsidR="006E0C89" w:rsidRPr="0031678F">
        <w:rPr>
          <w:color w:val="000000" w:themeColor="text1"/>
        </w:rPr>
        <w:t>sample</w:t>
      </w:r>
      <w:r w:rsidR="0094777A" w:rsidRPr="0031678F">
        <w:rPr>
          <w:color w:val="000000" w:themeColor="text1"/>
        </w:rPr>
        <w:t xml:space="preserve"> are relayed through the cryo</w:t>
      </w:r>
      <w:r w:rsidR="00A00BFC" w:rsidRPr="0031678F">
        <w:rPr>
          <w:color w:val="000000" w:themeColor="text1"/>
        </w:rPr>
        <w:t>stat</w:t>
      </w:r>
      <w:r w:rsidR="0094777A" w:rsidRPr="0031678F">
        <w:rPr>
          <w:color w:val="000000" w:themeColor="text1"/>
        </w:rPr>
        <w:t xml:space="preserve"> PCB out of the </w:t>
      </w:r>
      <w:r w:rsidR="00D23F7A" w:rsidRPr="0031678F">
        <w:rPr>
          <w:color w:val="000000" w:themeColor="text1"/>
        </w:rPr>
        <w:t>vacuum chamber to an external PCB and external signal processing equipment (</w:t>
      </w:r>
      <w:r w:rsidR="005A52B6" w:rsidRPr="0031678F">
        <w:rPr>
          <w:color w:val="000000" w:themeColor="text1"/>
        </w:rPr>
        <w:t>multimeter and power supply</w:t>
      </w:r>
      <w:r w:rsidR="00D23F7A" w:rsidRPr="0031678F">
        <w:rPr>
          <w:color w:val="000000" w:themeColor="text1"/>
        </w:rPr>
        <w:t>)</w:t>
      </w:r>
      <w:r w:rsidR="005A52B6" w:rsidRPr="0031678F">
        <w:rPr>
          <w:color w:val="000000" w:themeColor="text1"/>
        </w:rPr>
        <w:t xml:space="preserve">. </w:t>
      </w:r>
      <w:r w:rsidR="00F96FB0" w:rsidRPr="0031678F">
        <w:rPr>
          <w:color w:val="000000" w:themeColor="text1"/>
        </w:rPr>
        <w:t xml:space="preserve">The external PCB </w:t>
      </w:r>
      <w:r w:rsidR="00826E0F" w:rsidRPr="0031678F">
        <w:rPr>
          <w:color w:val="000000" w:themeColor="text1"/>
        </w:rPr>
        <w:t xml:space="preserve">processes and displays the temperature sensor data, automates the data collection process with the signal processing equipment using RS232, and </w:t>
      </w:r>
      <w:r w:rsidR="002743E7" w:rsidRPr="0031678F">
        <w:rPr>
          <w:color w:val="000000" w:themeColor="text1"/>
        </w:rPr>
        <w:t xml:space="preserve">communicates with the web UI that the user interacts with. </w:t>
      </w:r>
      <w:r w:rsidR="007A4EEC" w:rsidRPr="0031678F">
        <w:rPr>
          <w:color w:val="000000" w:themeColor="text1"/>
        </w:rPr>
        <w:t xml:space="preserve">See the diagram </w:t>
      </w:r>
      <w:r w:rsidR="00C37A67" w:rsidRPr="0031678F">
        <w:rPr>
          <w:color w:val="000000" w:themeColor="text1"/>
        </w:rPr>
        <w:t>on the next page</w:t>
      </w:r>
      <w:r w:rsidR="007A4EEC" w:rsidRPr="0031678F">
        <w:rPr>
          <w:color w:val="000000" w:themeColor="text1"/>
        </w:rPr>
        <w:t xml:space="preserve"> for </w:t>
      </w:r>
      <w:r w:rsidR="00C37A67" w:rsidRPr="0031678F">
        <w:rPr>
          <w:color w:val="000000" w:themeColor="text1"/>
        </w:rPr>
        <w:t xml:space="preserve">a better understanding of the physical structure of the system. </w:t>
      </w:r>
    </w:p>
    <w:p w14:paraId="18E54497" w14:textId="77777777" w:rsidR="00C37A67" w:rsidRDefault="00C37A67">
      <w:r>
        <w:br w:type="page"/>
      </w:r>
    </w:p>
    <w:p w14:paraId="10F03049" w14:textId="43AAE178" w:rsidR="004C4037" w:rsidRDefault="005F2455" w:rsidP="006808CE">
      <w:pPr>
        <w:pStyle w:val="Level3Text"/>
      </w:pPr>
      <w:r w:rsidRPr="005F2455">
        <w:rPr>
          <w:noProof/>
        </w:rPr>
        <w:drawing>
          <wp:inline distT="0" distB="0" distL="0" distR="0" wp14:anchorId="0D989D27" wp14:editId="78E60983">
            <wp:extent cx="5943600" cy="3180715"/>
            <wp:effectExtent l="0" t="0" r="0" b="635"/>
            <wp:docPr id="1905779642" name="Picture 1" descr="A diagram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9642" name="Picture 1" descr="A diagram of a pipe&#10;&#10;AI-generated content may be incorrect."/>
                    <pic:cNvPicPr/>
                  </pic:nvPicPr>
                  <pic:blipFill>
                    <a:blip r:embed="rId24"/>
                    <a:stretch>
                      <a:fillRect/>
                    </a:stretch>
                  </pic:blipFill>
                  <pic:spPr>
                    <a:xfrm>
                      <a:off x="0" y="0"/>
                      <a:ext cx="5943600" cy="3180715"/>
                    </a:xfrm>
                    <a:prstGeom prst="rect">
                      <a:avLst/>
                    </a:prstGeom>
                  </pic:spPr>
                </pic:pic>
              </a:graphicData>
            </a:graphic>
          </wp:inline>
        </w:drawing>
      </w:r>
    </w:p>
    <w:p w14:paraId="74CAA455" w14:textId="75922772" w:rsidR="00785CEF" w:rsidRDefault="004C4037" w:rsidP="004C4037">
      <w:pPr>
        <w:pStyle w:val="Caption"/>
        <w:jc w:val="center"/>
      </w:pPr>
      <w:bookmarkStart w:id="31" w:name="_Ref213968678"/>
      <w:r>
        <w:t xml:space="preserve">Figure </w:t>
      </w:r>
      <w:r>
        <w:fldChar w:fldCharType="begin"/>
      </w:r>
      <w:r>
        <w:instrText xml:space="preserve"> SEQ Figure \* ARABIC </w:instrText>
      </w:r>
      <w:r>
        <w:fldChar w:fldCharType="separate"/>
      </w:r>
      <w:r w:rsidR="00BA7490">
        <w:rPr>
          <w:noProof/>
        </w:rPr>
        <w:t>2</w:t>
      </w:r>
      <w:r>
        <w:fldChar w:fldCharType="end"/>
      </w:r>
      <w:bookmarkEnd w:id="31"/>
      <w:r w:rsidR="00EE7667">
        <w:t>:</w:t>
      </w:r>
      <w:r>
        <w:t xml:space="preserve"> System Sketch</w:t>
      </w:r>
    </w:p>
    <w:p w14:paraId="75E82018" w14:textId="7B7F1D08" w:rsidR="00732DED" w:rsidRPr="002E033A" w:rsidRDefault="7CABF956" w:rsidP="008A6B29">
      <w:pPr>
        <w:pStyle w:val="Level3Text"/>
      </w:pPr>
      <w:r w:rsidRPr="1D1E0C00">
        <w:rPr>
          <w:b/>
          <w:bCs/>
          <w:i/>
          <w:iCs/>
          <w:u w:val="single"/>
        </w:rPr>
        <w:t>Note</w:t>
      </w:r>
      <w:r>
        <w:t xml:space="preserve">: The optical viewing window </w:t>
      </w:r>
      <w:r w:rsidR="64703E30">
        <w:t xml:space="preserve">is included in the parts ordered for </w:t>
      </w:r>
      <w:r w:rsidR="7DEF0BC5">
        <w:t>construct</w:t>
      </w:r>
      <w:r w:rsidR="2E882FF3">
        <w:t xml:space="preserve">ing </w:t>
      </w:r>
      <w:r w:rsidR="7DEF0BC5">
        <w:t xml:space="preserve">the system. It adds </w:t>
      </w:r>
      <w:r w:rsidR="52999021">
        <w:t xml:space="preserve">the feature of performing optical tests on the sample, which </w:t>
      </w:r>
      <w:r w:rsidR="3C9BA0C2">
        <w:t>is not a requirement but a</w:t>
      </w:r>
      <w:r w:rsidR="432A191D">
        <w:t>n</w:t>
      </w:r>
      <w:r w:rsidR="3C9BA0C2">
        <w:t xml:space="preserve"> additional benefit to the client. Since it</w:t>
      </w:r>
      <w:r w:rsidR="2E882FF3">
        <w:t xml:space="preserve"> was not a requirement, it was not included in the white box diagram. </w:t>
      </w:r>
      <w:commentRangeStart w:id="32"/>
      <w:r w:rsidR="2E882FF3">
        <w:t xml:space="preserve">Similarly, the </w:t>
      </w:r>
      <w:r w:rsidR="5CAB9E9D">
        <w:t>radiation</w:t>
      </w:r>
      <w:r w:rsidR="2E882FF3">
        <w:t xml:space="preserve"> shield </w:t>
      </w:r>
      <w:r w:rsidR="42667F24">
        <w:t xml:space="preserve">was included in the </w:t>
      </w:r>
      <w:r w:rsidR="5CAB9E9D">
        <w:t>purchase</w:t>
      </w:r>
      <w:r w:rsidR="42667F24">
        <w:t xml:space="preserve"> with the function of </w:t>
      </w:r>
      <w:r w:rsidR="004DE359">
        <w:t>protecting the cold finger from</w:t>
      </w:r>
      <w:r w:rsidR="6B5DBD8A">
        <w:t xml:space="preserve"> in</w:t>
      </w:r>
      <w:r w:rsidR="17C38DA7">
        <w:t>frared</w:t>
      </w:r>
      <w:r w:rsidR="6B5DBD8A">
        <w:t xml:space="preserve"> radiation</w:t>
      </w:r>
      <w:r w:rsidR="004DE359">
        <w:t xml:space="preserve"> noise of the surrounding warmer environment. It was also not a requiremen</w:t>
      </w:r>
      <w:r w:rsidR="5E663F33">
        <w:t>t</w:t>
      </w:r>
      <w:r w:rsidR="004DE359">
        <w:t xml:space="preserve"> and thus not included in the white box diagram.  </w:t>
      </w:r>
      <w:commentRangeEnd w:id="32"/>
      <w:r w:rsidR="00B41F11" w:rsidRPr="002E033A">
        <w:rPr>
          <w:rStyle w:val="CommentReference"/>
          <w:sz w:val="22"/>
          <w:szCs w:val="22"/>
        </w:rPr>
        <w:commentReference w:id="32"/>
      </w:r>
    </w:p>
    <w:p w14:paraId="607A250C" w14:textId="77777777" w:rsidR="00776561" w:rsidRPr="00505B11" w:rsidRDefault="006606DC" w:rsidP="00AE7EDD">
      <w:pPr>
        <w:pStyle w:val="Heading2"/>
      </w:pPr>
      <w:bookmarkStart w:id="33" w:name="_Toc214057127"/>
      <w:r w:rsidRPr="00505B11">
        <w:t>Sub</w:t>
      </w:r>
      <w:r w:rsidR="006576F0" w:rsidRPr="00505B11">
        <w:t>-System Description</w:t>
      </w:r>
      <w:bookmarkEnd w:id="33"/>
    </w:p>
    <w:p w14:paraId="3C535DDE" w14:textId="2152906D" w:rsidR="008A4089" w:rsidRDefault="00C839F2" w:rsidP="008A4089">
      <w:pPr>
        <w:pStyle w:val="Heading3"/>
      </w:pPr>
      <w:bookmarkStart w:id="34" w:name="_Toc214057128"/>
      <w:r>
        <w:t>Vacuum Chamber</w:t>
      </w:r>
      <w:bookmarkEnd w:id="34"/>
    </w:p>
    <w:p w14:paraId="556D9909" w14:textId="19613E1A" w:rsidR="00C839F2" w:rsidRDefault="00C839F2" w:rsidP="00C839F2">
      <w:pPr>
        <w:pStyle w:val="Heading4"/>
      </w:pPr>
      <w:r>
        <w:t>Subsystem Function</w:t>
      </w:r>
    </w:p>
    <w:p w14:paraId="5D0194C7" w14:textId="3460CD2C" w:rsidR="00BC2B57" w:rsidRPr="00EB2803" w:rsidRDefault="00BA0AB8" w:rsidP="00BC2B57">
      <w:pPr>
        <w:pStyle w:val="Level4Text"/>
      </w:pPr>
      <w:r w:rsidRPr="00EB2803">
        <w:t xml:space="preserve">The vacuum chamber </w:t>
      </w:r>
      <w:r w:rsidR="002C2C1C" w:rsidRPr="00EB2803">
        <w:t xml:space="preserve">provides the vacuum that the sample must be in when the tests are being conducted. </w:t>
      </w:r>
      <w:r w:rsidR="00093CE3" w:rsidRPr="00EB2803">
        <w:t xml:space="preserve">It isolates the sample from air particles and environmental thermal noise. </w:t>
      </w:r>
      <w:r w:rsidR="00FA77EB" w:rsidRPr="00EB2803">
        <w:t xml:space="preserve">The chamber also </w:t>
      </w:r>
      <w:r w:rsidR="00633B14" w:rsidRPr="00EB2803">
        <w:t xml:space="preserve">interfaces with </w:t>
      </w:r>
      <w:r w:rsidR="004C5638" w:rsidRPr="00EB2803">
        <w:t>many of the other subsystems</w:t>
      </w:r>
      <w:r w:rsidR="0022146A" w:rsidRPr="00EB2803">
        <w:t xml:space="preserve">. The </w:t>
      </w:r>
      <w:r w:rsidR="00F95555" w:rsidRPr="00EB2803">
        <w:t xml:space="preserve">tip of the cold finger, along with the sample holder, </w:t>
      </w:r>
      <w:r w:rsidR="002C4AF3" w:rsidRPr="00EB2803">
        <w:t>the magnets and magnet</w:t>
      </w:r>
      <w:r w:rsidR="00AF5591" w:rsidRPr="00EB2803">
        <w:t xml:space="preserve"> holders</w:t>
      </w:r>
      <w:r w:rsidR="002B3E12" w:rsidRPr="00EB2803">
        <w:t>,</w:t>
      </w:r>
      <w:r w:rsidR="00B4687F" w:rsidRPr="00EB2803">
        <w:t xml:space="preserve"> electrical interface </w:t>
      </w:r>
      <w:r w:rsidR="00F04919" w:rsidRPr="00EB2803">
        <w:t xml:space="preserve">(PCB), </w:t>
      </w:r>
      <w:r w:rsidR="00B4687F" w:rsidRPr="00EB2803">
        <w:t xml:space="preserve">and </w:t>
      </w:r>
      <w:r w:rsidR="00F04919" w:rsidRPr="00EB2803">
        <w:t xml:space="preserve">electrical </w:t>
      </w:r>
      <w:r w:rsidR="00B4687F" w:rsidRPr="00EB2803">
        <w:t>feedthrough</w:t>
      </w:r>
      <w:r w:rsidR="00EB2803" w:rsidRPr="00EB2803">
        <w:t>s</w:t>
      </w:r>
      <w:r w:rsidR="00F95555" w:rsidRPr="00EB2803">
        <w:t xml:space="preserve"> must be in the </w:t>
      </w:r>
      <w:r w:rsidR="00EB2803" w:rsidRPr="00EB2803">
        <w:t xml:space="preserve">chamber as well. </w:t>
      </w:r>
    </w:p>
    <w:p w14:paraId="143F9023" w14:textId="0D34382D" w:rsidR="00AF1C0A" w:rsidRDefault="00AF1C0A" w:rsidP="00AF1C0A">
      <w:pPr>
        <w:pStyle w:val="Heading4"/>
      </w:pPr>
      <w:r>
        <w:t>System Design</w:t>
      </w:r>
    </w:p>
    <w:p w14:paraId="4E99C7E6" w14:textId="77777777" w:rsidR="00824D5B" w:rsidRDefault="00505B11" w:rsidP="0031678F">
      <w:pPr>
        <w:pStyle w:val="Level4Text"/>
        <w:jc w:val="center"/>
      </w:pPr>
      <w:r w:rsidRPr="00505B11">
        <w:rPr>
          <w:noProof/>
        </w:rPr>
        <w:drawing>
          <wp:inline distT="0" distB="0" distL="0" distR="0" wp14:anchorId="2D2433D4" wp14:editId="347A3A84">
            <wp:extent cx="2852089" cy="3024554"/>
            <wp:effectExtent l="0" t="0" r="5715" b="4445"/>
            <wp:docPr id="1958656827" name="Picture 1" descr="A silver metal object with many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6827" name="Picture 1" descr="A silver metal object with many holes&#10;&#10;AI-generated content may be incorrect."/>
                    <pic:cNvPicPr/>
                  </pic:nvPicPr>
                  <pic:blipFill>
                    <a:blip r:embed="rId25"/>
                    <a:stretch>
                      <a:fillRect/>
                    </a:stretch>
                  </pic:blipFill>
                  <pic:spPr>
                    <a:xfrm>
                      <a:off x="0" y="0"/>
                      <a:ext cx="2866791" cy="3040145"/>
                    </a:xfrm>
                    <a:prstGeom prst="rect">
                      <a:avLst/>
                    </a:prstGeom>
                  </pic:spPr>
                </pic:pic>
              </a:graphicData>
            </a:graphic>
          </wp:inline>
        </w:drawing>
      </w:r>
    </w:p>
    <w:p w14:paraId="5E091613" w14:textId="64EB081A" w:rsidR="00EB2803" w:rsidRDefault="00824D5B" w:rsidP="00824D5B">
      <w:pPr>
        <w:pStyle w:val="Caption"/>
        <w:jc w:val="center"/>
      </w:pPr>
      <w:bookmarkStart w:id="35" w:name="_Ref213968704"/>
      <w:r>
        <w:t xml:space="preserve">Figure </w:t>
      </w:r>
      <w:r>
        <w:fldChar w:fldCharType="begin"/>
      </w:r>
      <w:r>
        <w:instrText xml:space="preserve"> SEQ Figure \* ARABIC </w:instrText>
      </w:r>
      <w:r>
        <w:fldChar w:fldCharType="separate"/>
      </w:r>
      <w:r w:rsidR="00BA7490">
        <w:rPr>
          <w:noProof/>
        </w:rPr>
        <w:t>3</w:t>
      </w:r>
      <w:r>
        <w:fldChar w:fldCharType="end"/>
      </w:r>
      <w:bookmarkEnd w:id="35"/>
      <w:r w:rsidR="00EE7667">
        <w:t>:</w:t>
      </w:r>
      <w:r>
        <w:t xml:space="preserve"> Vac</w:t>
      </w:r>
      <w:r w:rsidR="00A30E47">
        <w:t>u</w:t>
      </w:r>
      <w:r>
        <w:t>um Chamber</w:t>
      </w:r>
      <w:r w:rsidR="00975E9D">
        <w:t xml:space="preserve"> (with faces to be modified)</w:t>
      </w:r>
    </w:p>
    <w:p w14:paraId="5DB3416E" w14:textId="5035FC7B" w:rsidR="00F244E4" w:rsidRPr="0031678F" w:rsidRDefault="56B961CE" w:rsidP="002C5904">
      <w:pPr>
        <w:spacing w:after="120"/>
        <w:ind w:left="720"/>
        <w:rPr>
          <w:color w:val="000000" w:themeColor="text1"/>
        </w:rPr>
      </w:pPr>
      <w:ins w:id="36" w:author="Brooks, Nathan" w:date="2025-11-15T19:54:00Z">
        <w:r w:rsidRPr="1D1E0C00">
          <w:rPr>
            <w:color w:val="000000" w:themeColor="text1"/>
          </w:rPr>
          <w:t>The team performed initial r</w:t>
        </w:r>
      </w:ins>
      <w:ins w:id="37" w:author="Brooks, Nathan" w:date="2025-11-15T19:55:00Z">
        <w:r w:rsidRPr="1D1E0C00">
          <w:rPr>
            <w:color w:val="000000" w:themeColor="text1"/>
          </w:rPr>
          <w:t xml:space="preserve">esearch on various low-cost methods for cryogenically cooling a small electrical component under vacuum. </w:t>
        </w:r>
        <w:r w:rsidR="18B048F5" w:rsidRPr="1D1E0C00">
          <w:rPr>
            <w:color w:val="000000" w:themeColor="text1"/>
          </w:rPr>
          <w:t xml:space="preserve">In collaboration with the </w:t>
        </w:r>
      </w:ins>
      <w:ins w:id="38" w:author="Brooks, Nathan" w:date="2025-11-15T19:56:00Z">
        <w:r w:rsidR="18B048F5" w:rsidRPr="1D1E0C00">
          <w:rPr>
            <w:color w:val="000000" w:themeColor="text1"/>
          </w:rPr>
          <w:t xml:space="preserve">client, </w:t>
        </w:r>
      </w:ins>
      <w:del w:id="39" w:author="Brooks, Nathan" w:date="2025-11-15T19:56:00Z">
        <w:r w:rsidR="00E26876" w:rsidRPr="1D1E0C00" w:rsidDel="3663B553">
          <w:rPr>
            <w:color w:val="000000" w:themeColor="text1"/>
          </w:rPr>
          <w:delText xml:space="preserve">Though </w:delText>
        </w:r>
      </w:del>
      <w:r w:rsidR="3663B553" w:rsidRPr="1D1E0C00">
        <w:rPr>
          <w:color w:val="000000" w:themeColor="text1"/>
        </w:rPr>
        <w:t xml:space="preserve">the client </w:t>
      </w:r>
      <w:del w:id="40" w:author="Brooks, Nathan" w:date="2025-11-15T19:56:00Z">
        <w:r w:rsidR="00E26876" w:rsidRPr="1D1E0C00" w:rsidDel="3663B553">
          <w:rPr>
            <w:color w:val="000000" w:themeColor="text1"/>
          </w:rPr>
          <w:delText xml:space="preserve">provides </w:delText>
        </w:r>
      </w:del>
      <w:ins w:id="41" w:author="Brooks, Nathan" w:date="2025-11-15T19:56:00Z">
        <w:r w:rsidR="16DA1F94" w:rsidRPr="1D1E0C00">
          <w:rPr>
            <w:color w:val="000000" w:themeColor="text1"/>
          </w:rPr>
          <w:t xml:space="preserve">identified and purchased a </w:t>
        </w:r>
      </w:ins>
      <w:del w:id="42" w:author="Brooks, Nathan" w:date="2025-11-15T19:56:00Z">
        <w:r w:rsidR="00E26876" w:rsidRPr="1D1E0C00" w:rsidDel="3663B553">
          <w:rPr>
            <w:color w:val="000000" w:themeColor="text1"/>
          </w:rPr>
          <w:delText xml:space="preserve">the </w:delText>
        </w:r>
      </w:del>
      <w:ins w:id="43" w:author="Brooks, Nathan" w:date="2025-11-15T19:57:00Z">
        <w:r w:rsidR="27A3B6BD" w:rsidRPr="1D1E0C00">
          <w:rPr>
            <w:color w:val="000000" w:themeColor="text1"/>
          </w:rPr>
          <w:t xml:space="preserve">combination </w:t>
        </w:r>
      </w:ins>
      <w:r w:rsidR="3663B553" w:rsidRPr="1D1E0C00">
        <w:rPr>
          <w:color w:val="000000" w:themeColor="text1"/>
        </w:rPr>
        <w:t>vacuum chamber</w:t>
      </w:r>
      <w:ins w:id="44" w:author="Brooks, Nathan" w:date="2025-11-15T19:56:00Z">
        <w:r w:rsidR="2768C6E0" w:rsidRPr="1D1E0C00">
          <w:rPr>
            <w:color w:val="000000" w:themeColor="text1"/>
          </w:rPr>
          <w:t xml:space="preserve"> and coldfinger </w:t>
        </w:r>
      </w:ins>
      <w:ins w:id="45" w:author="Brooks, Nathan" w:date="2025-11-15T19:57:00Z">
        <w:r w:rsidR="2C55E13D" w:rsidRPr="1D1E0C00">
          <w:rPr>
            <w:color w:val="000000" w:themeColor="text1"/>
          </w:rPr>
          <w:t>suitable for</w:t>
        </w:r>
      </w:ins>
      <w:ins w:id="46" w:author="Brooks, Nathan" w:date="2025-11-15T19:56:00Z">
        <w:r w:rsidR="2768C6E0" w:rsidRPr="1D1E0C00">
          <w:rPr>
            <w:color w:val="000000" w:themeColor="text1"/>
          </w:rPr>
          <w:t xml:space="preserve"> their </w:t>
        </w:r>
      </w:ins>
      <w:ins w:id="47" w:author="Brooks, Nathan" w:date="2025-11-15T19:57:00Z">
        <w:r w:rsidR="00953CD5" w:rsidRPr="1D1E0C00">
          <w:rPr>
            <w:color w:val="000000" w:themeColor="text1"/>
          </w:rPr>
          <w:t>needs as defined by this project</w:t>
        </w:r>
      </w:ins>
      <w:ins w:id="48" w:author="Brooks, Nathan" w:date="2025-11-15T19:56:00Z">
        <w:r w:rsidR="2768C6E0" w:rsidRPr="1D1E0C00">
          <w:rPr>
            <w:color w:val="000000" w:themeColor="text1"/>
          </w:rPr>
          <w:t xml:space="preserve">. </w:t>
        </w:r>
      </w:ins>
      <w:del w:id="49" w:author="Brooks, Nathan" w:date="2025-11-15T19:56:00Z">
        <w:r w:rsidR="00E26876" w:rsidRPr="1D1E0C00" w:rsidDel="7D5F3A14">
          <w:rPr>
            <w:color w:val="000000" w:themeColor="text1"/>
          </w:rPr>
          <w:delText xml:space="preserve">, </w:delText>
        </w:r>
      </w:del>
      <w:ins w:id="50" w:author="Brooks, Nathan" w:date="2025-11-15T19:58:00Z">
        <w:r w:rsidR="2C412A6F" w:rsidRPr="1D1E0C00">
          <w:rPr>
            <w:color w:val="000000" w:themeColor="text1"/>
          </w:rPr>
          <w:t xml:space="preserve">Even though we have settled on a purchased apparatus, </w:t>
        </w:r>
      </w:ins>
      <w:ins w:id="51" w:author="Brooks, Nathan" w:date="2025-11-15T19:56:00Z">
        <w:r w:rsidR="0AC949E1" w:rsidRPr="1D1E0C00">
          <w:rPr>
            <w:color w:val="000000" w:themeColor="text1"/>
          </w:rPr>
          <w:t>M</w:t>
        </w:r>
      </w:ins>
      <w:del w:id="52" w:author="Brooks, Nathan" w:date="2025-11-15T19:56:00Z">
        <w:r w:rsidR="00E26876" w:rsidRPr="1D1E0C00" w:rsidDel="7D5F3A14">
          <w:rPr>
            <w:color w:val="000000" w:themeColor="text1"/>
          </w:rPr>
          <w:delText>m</w:delText>
        </w:r>
      </w:del>
      <w:r w:rsidR="7D5F3A14" w:rsidRPr="1D1E0C00">
        <w:rPr>
          <w:color w:val="000000" w:themeColor="text1"/>
        </w:rPr>
        <w:t>any of the features</w:t>
      </w:r>
      <w:r w:rsidR="1482A269" w:rsidRPr="1D1E0C00">
        <w:rPr>
          <w:color w:val="000000" w:themeColor="text1"/>
        </w:rPr>
        <w:t>/parts</w:t>
      </w:r>
      <w:r w:rsidR="7D5F3A14" w:rsidRPr="1D1E0C00">
        <w:rPr>
          <w:color w:val="000000" w:themeColor="text1"/>
        </w:rPr>
        <w:t xml:space="preserve"> of the chamber</w:t>
      </w:r>
      <w:del w:id="53" w:author="Brooks, Nathan" w:date="2025-11-15T19:58:00Z">
        <w:r w:rsidR="00E26876" w:rsidRPr="1D1E0C00" w:rsidDel="7D5F3A14">
          <w:rPr>
            <w:color w:val="000000" w:themeColor="text1"/>
          </w:rPr>
          <w:delText>s</w:delText>
        </w:r>
      </w:del>
      <w:r w:rsidR="7D5F3A14" w:rsidRPr="1D1E0C00">
        <w:rPr>
          <w:color w:val="000000" w:themeColor="text1"/>
        </w:rPr>
        <w:t xml:space="preserve"> are still decided by </w:t>
      </w:r>
      <w:r w:rsidR="1482A269" w:rsidRPr="1D1E0C00">
        <w:rPr>
          <w:color w:val="000000" w:themeColor="text1"/>
        </w:rPr>
        <w:t xml:space="preserve">the design team. Thus, </w:t>
      </w:r>
      <w:r w:rsidR="691A3001" w:rsidRPr="1D1E0C00">
        <w:rPr>
          <w:color w:val="000000" w:themeColor="text1"/>
        </w:rPr>
        <w:t xml:space="preserve">we are </w:t>
      </w:r>
      <w:r w:rsidR="3589EDCF" w:rsidRPr="1D1E0C00">
        <w:rPr>
          <w:color w:val="000000" w:themeColor="text1"/>
        </w:rPr>
        <w:t xml:space="preserve">including </w:t>
      </w:r>
      <w:r w:rsidR="69CD25AD" w:rsidRPr="1D1E0C00">
        <w:rPr>
          <w:color w:val="000000" w:themeColor="text1"/>
        </w:rPr>
        <w:t>it as a subsystem</w:t>
      </w:r>
      <w:r w:rsidR="6B062B9E" w:rsidRPr="1D1E0C00">
        <w:rPr>
          <w:color w:val="000000" w:themeColor="text1"/>
        </w:rPr>
        <w:t xml:space="preserve"> and considering it as part of our design. </w:t>
      </w:r>
    </w:p>
    <w:p w14:paraId="523151FC" w14:textId="5F156373" w:rsidR="00824D5B" w:rsidRPr="0031678F" w:rsidRDefault="00876C65" w:rsidP="002C5904">
      <w:pPr>
        <w:spacing w:after="120"/>
        <w:ind w:left="720"/>
        <w:rPr>
          <w:color w:val="000000" w:themeColor="text1"/>
        </w:rPr>
      </w:pPr>
      <w:r w:rsidRPr="0031678F">
        <w:rPr>
          <w:color w:val="000000" w:themeColor="text1"/>
        </w:rPr>
        <w:t>A</w:t>
      </w:r>
      <w:r w:rsidR="00256A30" w:rsidRPr="0031678F">
        <w:rPr>
          <w:color w:val="000000" w:themeColor="text1"/>
        </w:rPr>
        <w:t xml:space="preserve">s shown in </w:t>
      </w:r>
      <w:r w:rsidR="00B24304" w:rsidRPr="0031678F">
        <w:rPr>
          <w:color w:val="000000" w:themeColor="text1"/>
        </w:rPr>
        <w:fldChar w:fldCharType="begin"/>
      </w:r>
      <w:r w:rsidR="00B24304" w:rsidRPr="0031678F">
        <w:rPr>
          <w:color w:val="000000" w:themeColor="text1"/>
        </w:rPr>
        <w:instrText xml:space="preserve"> REF _Ref213968704 \h </w:instrText>
      </w:r>
      <w:r w:rsidR="00B24304" w:rsidRPr="0031678F">
        <w:rPr>
          <w:color w:val="000000" w:themeColor="text1"/>
        </w:rPr>
      </w:r>
      <w:r w:rsidR="00B24304" w:rsidRPr="0031678F">
        <w:rPr>
          <w:color w:val="000000" w:themeColor="text1"/>
        </w:rPr>
        <w:fldChar w:fldCharType="separate"/>
      </w:r>
      <w:r w:rsidR="00B24304">
        <w:t>Figure 3</w:t>
      </w:r>
      <w:r w:rsidR="00B24304" w:rsidRPr="0031678F">
        <w:rPr>
          <w:color w:val="000000" w:themeColor="text1"/>
        </w:rPr>
        <w:fldChar w:fldCharType="end"/>
      </w:r>
      <w:r w:rsidR="00256A30" w:rsidRPr="0031678F">
        <w:rPr>
          <w:color w:val="000000" w:themeColor="text1"/>
        </w:rPr>
        <w:t xml:space="preserve">, </w:t>
      </w:r>
      <w:r w:rsidR="006C1EEE" w:rsidRPr="0031678F">
        <w:rPr>
          <w:color w:val="000000" w:themeColor="text1"/>
        </w:rPr>
        <w:t xml:space="preserve">the vacuum </w:t>
      </w:r>
      <w:r w:rsidR="00F56B45" w:rsidRPr="0031678F">
        <w:rPr>
          <w:color w:val="000000" w:themeColor="text1"/>
        </w:rPr>
        <w:t xml:space="preserve">chamber is a cube with </w:t>
      </w:r>
      <w:r w:rsidR="007D7980" w:rsidRPr="0031678F">
        <w:rPr>
          <w:color w:val="000000" w:themeColor="text1"/>
        </w:rPr>
        <w:t>a Con</w:t>
      </w:r>
      <w:r w:rsidR="00A11C8D" w:rsidRPr="0031678F">
        <w:rPr>
          <w:color w:val="000000" w:themeColor="text1"/>
        </w:rPr>
        <w:t>F</w:t>
      </w:r>
      <w:r w:rsidR="007D7980" w:rsidRPr="0031678F">
        <w:rPr>
          <w:color w:val="000000" w:themeColor="text1"/>
        </w:rPr>
        <w:t xml:space="preserve">lat </w:t>
      </w:r>
      <w:r w:rsidR="003A6DA0" w:rsidRPr="0031678F">
        <w:rPr>
          <w:color w:val="000000" w:themeColor="text1"/>
        </w:rPr>
        <w:t xml:space="preserve">flange interface on each face. </w:t>
      </w:r>
      <w:r w:rsidR="00E561B6" w:rsidRPr="0031678F">
        <w:rPr>
          <w:color w:val="000000" w:themeColor="text1"/>
        </w:rPr>
        <w:t xml:space="preserve">The </w:t>
      </w:r>
      <w:r w:rsidR="00B4652A" w:rsidRPr="0031678F">
        <w:rPr>
          <w:color w:val="000000" w:themeColor="text1"/>
        </w:rPr>
        <w:t xml:space="preserve">cube has an edge length of 7 cm. </w:t>
      </w:r>
      <w:r w:rsidR="00EB5D92" w:rsidRPr="0031678F">
        <w:rPr>
          <w:color w:val="000000" w:themeColor="text1"/>
        </w:rPr>
        <w:t xml:space="preserve">In our design, </w:t>
      </w:r>
      <w:r w:rsidR="00F64C68" w:rsidRPr="0031678F">
        <w:rPr>
          <w:color w:val="000000" w:themeColor="text1"/>
        </w:rPr>
        <w:t xml:space="preserve">the top flange will connect to </w:t>
      </w:r>
      <w:r w:rsidR="00C13FD8" w:rsidRPr="0031678F">
        <w:rPr>
          <w:color w:val="000000" w:themeColor="text1"/>
        </w:rPr>
        <w:t xml:space="preserve">a tube that interfaces with both the </w:t>
      </w:r>
      <w:r w:rsidR="00DA5B5D" w:rsidRPr="0031678F">
        <w:rPr>
          <w:color w:val="000000" w:themeColor="text1"/>
        </w:rPr>
        <w:t xml:space="preserve">cold finger and the vacuum pump (see </w:t>
      </w:r>
      <w:r w:rsidR="00BC6269" w:rsidRPr="0031678F">
        <w:rPr>
          <w:color w:val="000000" w:themeColor="text1"/>
        </w:rPr>
        <w:fldChar w:fldCharType="begin"/>
      </w:r>
      <w:r w:rsidR="00BC6269" w:rsidRPr="0031678F">
        <w:rPr>
          <w:color w:val="000000" w:themeColor="text1"/>
        </w:rPr>
        <w:instrText xml:space="preserve"> REF _Ref213968678 \h </w:instrText>
      </w:r>
      <w:r w:rsidR="00BC6269" w:rsidRPr="0031678F">
        <w:rPr>
          <w:color w:val="000000" w:themeColor="text1"/>
        </w:rPr>
      </w:r>
      <w:r w:rsidR="00BC6269" w:rsidRPr="0031678F">
        <w:rPr>
          <w:color w:val="000000" w:themeColor="text1"/>
        </w:rPr>
        <w:fldChar w:fldCharType="separate"/>
      </w:r>
      <w:r w:rsidR="00BC6269">
        <w:t>Figure 2</w:t>
      </w:r>
      <w:r w:rsidR="00BC6269" w:rsidRPr="0031678F">
        <w:rPr>
          <w:color w:val="000000" w:themeColor="text1"/>
        </w:rPr>
        <w:fldChar w:fldCharType="end"/>
      </w:r>
      <w:r w:rsidR="00DA5B5D" w:rsidRPr="0031678F">
        <w:rPr>
          <w:color w:val="000000" w:themeColor="text1"/>
        </w:rPr>
        <w:t xml:space="preserve">). </w:t>
      </w:r>
      <w:r w:rsidR="00D60906" w:rsidRPr="0031678F">
        <w:rPr>
          <w:color w:val="000000" w:themeColor="text1"/>
        </w:rPr>
        <w:t xml:space="preserve">The cold finger </w:t>
      </w:r>
      <w:r w:rsidR="0080302C" w:rsidRPr="0031678F">
        <w:rPr>
          <w:color w:val="000000" w:themeColor="text1"/>
        </w:rPr>
        <w:t xml:space="preserve">will enter the </w:t>
      </w:r>
      <w:r w:rsidR="005C5B8B" w:rsidRPr="0031678F">
        <w:rPr>
          <w:color w:val="000000" w:themeColor="text1"/>
        </w:rPr>
        <w:t xml:space="preserve">chamber from the top, and </w:t>
      </w:r>
      <w:r w:rsidR="004439BB" w:rsidRPr="0031678F">
        <w:rPr>
          <w:color w:val="000000" w:themeColor="text1"/>
        </w:rPr>
        <w:t xml:space="preserve">the gas in the chamber will be pumped in and out of the chamber through the top as well. </w:t>
      </w:r>
      <w:r w:rsidR="00266CB0" w:rsidRPr="0031678F">
        <w:rPr>
          <w:color w:val="000000" w:themeColor="text1"/>
        </w:rPr>
        <w:t>Electrical feedthrough</w:t>
      </w:r>
      <w:r w:rsidR="007E0588" w:rsidRPr="0031678F">
        <w:rPr>
          <w:color w:val="000000" w:themeColor="text1"/>
        </w:rPr>
        <w:t>s</w:t>
      </w:r>
      <w:r w:rsidR="00266CB0" w:rsidRPr="0031678F">
        <w:rPr>
          <w:color w:val="000000" w:themeColor="text1"/>
        </w:rPr>
        <w:t xml:space="preserve"> </w:t>
      </w:r>
      <w:r w:rsidR="00FB0E29" w:rsidRPr="0031678F">
        <w:rPr>
          <w:color w:val="000000" w:themeColor="text1"/>
        </w:rPr>
        <w:t xml:space="preserve">follow the path of </w:t>
      </w:r>
      <w:r w:rsidR="007E0588" w:rsidRPr="0031678F">
        <w:rPr>
          <w:color w:val="000000" w:themeColor="text1"/>
        </w:rPr>
        <w:t xml:space="preserve">the </w:t>
      </w:r>
      <w:r w:rsidR="00FB0E29" w:rsidRPr="0031678F">
        <w:rPr>
          <w:color w:val="000000" w:themeColor="text1"/>
        </w:rPr>
        <w:t xml:space="preserve">cold finger to relay signal </w:t>
      </w:r>
      <w:r w:rsidR="00693CF3" w:rsidRPr="0031678F">
        <w:rPr>
          <w:color w:val="000000" w:themeColor="text1"/>
        </w:rPr>
        <w:t xml:space="preserve">in and out of the system. </w:t>
      </w:r>
      <w:r w:rsidR="007559BB" w:rsidRPr="0031678F">
        <w:rPr>
          <w:color w:val="000000" w:themeColor="text1"/>
        </w:rPr>
        <w:t>The front side</w:t>
      </w:r>
      <w:r w:rsidR="001E3D87" w:rsidRPr="0031678F">
        <w:rPr>
          <w:color w:val="000000" w:themeColor="text1"/>
        </w:rPr>
        <w:t xml:space="preserve">, as </w:t>
      </w:r>
      <w:r w:rsidR="0010576B" w:rsidRPr="0031678F">
        <w:rPr>
          <w:color w:val="000000" w:themeColor="text1"/>
        </w:rPr>
        <w:t xml:space="preserve">shown in </w:t>
      </w:r>
      <w:r w:rsidR="00BC6269" w:rsidRPr="0031678F">
        <w:rPr>
          <w:color w:val="000000" w:themeColor="text1"/>
        </w:rPr>
        <w:fldChar w:fldCharType="begin"/>
      </w:r>
      <w:r w:rsidR="00BC6269" w:rsidRPr="0031678F">
        <w:rPr>
          <w:color w:val="000000" w:themeColor="text1"/>
        </w:rPr>
        <w:instrText xml:space="preserve"> REF _Ref213968704 \h </w:instrText>
      </w:r>
      <w:r w:rsidR="00BC6269" w:rsidRPr="0031678F">
        <w:rPr>
          <w:color w:val="000000" w:themeColor="text1"/>
        </w:rPr>
      </w:r>
      <w:r w:rsidR="00BC6269" w:rsidRPr="0031678F">
        <w:rPr>
          <w:color w:val="000000" w:themeColor="text1"/>
        </w:rPr>
        <w:fldChar w:fldCharType="separate"/>
      </w:r>
      <w:r w:rsidR="00BC6269">
        <w:t>Figure 3</w:t>
      </w:r>
      <w:r w:rsidR="00BC6269" w:rsidRPr="0031678F">
        <w:rPr>
          <w:color w:val="000000" w:themeColor="text1"/>
        </w:rPr>
        <w:fldChar w:fldCharType="end"/>
      </w:r>
      <w:r w:rsidR="0010576B" w:rsidRPr="0031678F">
        <w:rPr>
          <w:color w:val="000000" w:themeColor="text1"/>
        </w:rPr>
        <w:t xml:space="preserve">, </w:t>
      </w:r>
      <w:r w:rsidR="00656563" w:rsidRPr="0031678F">
        <w:rPr>
          <w:color w:val="000000" w:themeColor="text1"/>
        </w:rPr>
        <w:t xml:space="preserve">will be an optical viewing window for </w:t>
      </w:r>
      <w:r w:rsidR="001E3D87" w:rsidRPr="0031678F">
        <w:rPr>
          <w:color w:val="000000" w:themeColor="text1"/>
        </w:rPr>
        <w:t>optical characterization of the sample</w:t>
      </w:r>
      <w:r w:rsidR="0010576B" w:rsidRPr="0031678F">
        <w:rPr>
          <w:color w:val="000000" w:themeColor="text1"/>
        </w:rPr>
        <w:t xml:space="preserve">. </w:t>
      </w:r>
      <w:r w:rsidR="009245F9" w:rsidRPr="0031678F">
        <w:rPr>
          <w:color w:val="000000" w:themeColor="text1"/>
        </w:rPr>
        <w:t>One of the side flanges will be used to attach the magnet holders and the magnet</w:t>
      </w:r>
      <w:r w:rsidR="00F15D5E" w:rsidRPr="0031678F">
        <w:rPr>
          <w:color w:val="000000" w:themeColor="text1"/>
        </w:rPr>
        <w:t>s</w:t>
      </w:r>
      <w:r w:rsidR="004B5B6B" w:rsidRPr="0031678F">
        <w:rPr>
          <w:color w:val="000000" w:themeColor="text1"/>
        </w:rPr>
        <w:t xml:space="preserve"> (s</w:t>
      </w:r>
      <w:r w:rsidR="00B1333B" w:rsidRPr="0031678F">
        <w:rPr>
          <w:color w:val="000000" w:themeColor="text1"/>
        </w:rPr>
        <w:t xml:space="preserve">ee </w:t>
      </w:r>
      <w:r w:rsidR="00F333F7" w:rsidRPr="0031678F">
        <w:rPr>
          <w:color w:val="000000" w:themeColor="text1"/>
        </w:rPr>
        <w:t xml:space="preserve">section </w:t>
      </w:r>
      <w:r w:rsidR="00A64EF8" w:rsidRPr="0031678F">
        <w:rPr>
          <w:color w:val="000000" w:themeColor="text1"/>
        </w:rPr>
        <w:fldChar w:fldCharType="begin"/>
      </w:r>
      <w:r w:rsidR="00A64EF8" w:rsidRPr="0031678F">
        <w:rPr>
          <w:color w:val="000000" w:themeColor="text1"/>
        </w:rPr>
        <w:instrText xml:space="preserve"> REF _Ref213968724 \r \h </w:instrText>
      </w:r>
      <w:r w:rsidR="00A64EF8" w:rsidRPr="0031678F">
        <w:rPr>
          <w:color w:val="000000" w:themeColor="text1"/>
        </w:rPr>
      </w:r>
      <w:r w:rsidR="00A64EF8" w:rsidRPr="0031678F">
        <w:rPr>
          <w:color w:val="000000" w:themeColor="text1"/>
        </w:rPr>
        <w:fldChar w:fldCharType="separate"/>
      </w:r>
      <w:r w:rsidR="00A64EF8" w:rsidRPr="0031678F">
        <w:rPr>
          <w:color w:val="000000" w:themeColor="text1"/>
        </w:rPr>
        <w:t>3</w:t>
      </w:r>
      <w:r w:rsidR="00A64EF8" w:rsidRPr="0031678F">
        <w:rPr>
          <w:color w:val="000000" w:themeColor="text1"/>
        </w:rPr>
        <w:fldChar w:fldCharType="end"/>
      </w:r>
      <w:r w:rsidR="00F333F7" w:rsidRPr="0031678F">
        <w:rPr>
          <w:color w:val="000000" w:themeColor="text1"/>
        </w:rPr>
        <w:t xml:space="preserve"> of the Sub-System Description</w:t>
      </w:r>
      <w:r w:rsidR="004B5B6B" w:rsidRPr="0031678F">
        <w:rPr>
          <w:color w:val="000000" w:themeColor="text1"/>
        </w:rPr>
        <w:t>)</w:t>
      </w:r>
      <w:r w:rsidR="00F333F7" w:rsidRPr="0031678F">
        <w:rPr>
          <w:color w:val="000000" w:themeColor="text1"/>
        </w:rPr>
        <w:t xml:space="preserve">. </w:t>
      </w:r>
      <w:r w:rsidR="004B5B6B" w:rsidRPr="0031678F">
        <w:rPr>
          <w:color w:val="000000" w:themeColor="text1"/>
        </w:rPr>
        <w:t>The rest of</w:t>
      </w:r>
      <w:r w:rsidR="009F65AE" w:rsidRPr="0031678F">
        <w:rPr>
          <w:color w:val="000000" w:themeColor="text1"/>
        </w:rPr>
        <w:t xml:space="preserve"> the cube faces will be sealed with blank flanges. </w:t>
      </w:r>
    </w:p>
    <w:p w14:paraId="3CE9698A" w14:textId="485E2140" w:rsidR="00890D59" w:rsidRPr="0031678F" w:rsidRDefault="21D04C58" w:rsidP="002C5904">
      <w:pPr>
        <w:spacing w:after="120"/>
        <w:ind w:left="720"/>
        <w:rPr>
          <w:color w:val="000000" w:themeColor="text1"/>
        </w:rPr>
      </w:pPr>
      <w:commentRangeStart w:id="54"/>
      <w:r w:rsidRPr="1D1E0C00">
        <w:rPr>
          <w:b/>
          <w:bCs/>
          <w:i/>
          <w:iCs/>
          <w:color w:val="000000" w:themeColor="text1"/>
          <w:u w:val="single"/>
        </w:rPr>
        <w:t>Note</w:t>
      </w:r>
      <w:r w:rsidRPr="1D1E0C00">
        <w:rPr>
          <w:color w:val="000000" w:themeColor="text1"/>
        </w:rPr>
        <w:t xml:space="preserve">: </w:t>
      </w:r>
      <w:r w:rsidR="3C90B61A" w:rsidRPr="1D1E0C00">
        <w:rPr>
          <w:i/>
          <w:iCs/>
          <w:color w:val="000000" w:themeColor="text1"/>
        </w:rPr>
        <w:t>We did not design the vacuum chamber</w:t>
      </w:r>
      <w:r w:rsidR="64C7F036" w:rsidRPr="1D1E0C00">
        <w:rPr>
          <w:i/>
          <w:iCs/>
          <w:color w:val="000000" w:themeColor="text1"/>
        </w:rPr>
        <w:t xml:space="preserve"> itself. Our design is on how to</w:t>
      </w:r>
      <w:r w:rsidR="425FF42A" w:rsidRPr="1D1E0C00">
        <w:rPr>
          <w:i/>
          <w:iCs/>
          <w:color w:val="000000" w:themeColor="text1"/>
        </w:rPr>
        <w:t xml:space="preserve"> modify/</w:t>
      </w:r>
      <w:r w:rsidR="64C7F036" w:rsidRPr="1D1E0C00">
        <w:rPr>
          <w:i/>
          <w:iCs/>
          <w:color w:val="000000" w:themeColor="text1"/>
        </w:rPr>
        <w:t xml:space="preserve"> </w:t>
      </w:r>
      <w:r w:rsidR="425FF42A" w:rsidRPr="1D1E0C00">
        <w:rPr>
          <w:i/>
          <w:iCs/>
          <w:color w:val="000000" w:themeColor="text1"/>
        </w:rPr>
        <w:t>interface with it for our specific purpose.</w:t>
      </w:r>
      <w:r w:rsidR="425FF42A" w:rsidRPr="1D1E0C00">
        <w:rPr>
          <w:color w:val="000000" w:themeColor="text1"/>
        </w:rPr>
        <w:t xml:space="preserve"> </w:t>
      </w:r>
      <w:commentRangeEnd w:id="54"/>
      <w:r w:rsidR="00890D59" w:rsidRPr="0031678F">
        <w:rPr>
          <w:rStyle w:val="CommentReference"/>
          <w:color w:val="000000" w:themeColor="text1"/>
          <w:sz w:val="22"/>
          <w:szCs w:val="22"/>
        </w:rPr>
        <w:commentReference w:id="54"/>
      </w:r>
    </w:p>
    <w:p w14:paraId="174C7008" w14:textId="4AB9934D" w:rsidR="004864BA" w:rsidRDefault="00192C3A" w:rsidP="00B65C57">
      <w:pPr>
        <w:pStyle w:val="Heading3"/>
      </w:pPr>
      <w:bookmarkStart w:id="55" w:name="_Toc214057129"/>
      <w:r>
        <w:t>Cold Finger</w:t>
      </w:r>
      <w:bookmarkEnd w:id="55"/>
    </w:p>
    <w:p w14:paraId="7FF3C399" w14:textId="77777777" w:rsidR="00192C3A" w:rsidRDefault="00192C3A" w:rsidP="004F2EAF">
      <w:pPr>
        <w:pStyle w:val="Heading4"/>
      </w:pPr>
      <w:r>
        <w:t>Subsystem Function</w:t>
      </w:r>
    </w:p>
    <w:p w14:paraId="28BB7152" w14:textId="551E69AB" w:rsidR="00192C3A" w:rsidRPr="00161BC4" w:rsidRDefault="000A4608" w:rsidP="00192C3A">
      <w:pPr>
        <w:pStyle w:val="Level3Text"/>
      </w:pPr>
      <w:r w:rsidRPr="00161BC4">
        <w:t xml:space="preserve">The function of the cold finger is to cool </w:t>
      </w:r>
      <w:r w:rsidR="005E3B96" w:rsidRPr="00161BC4">
        <w:t>the sample down to the required temperature of 77 K.</w:t>
      </w:r>
      <w:r w:rsidR="004E1637" w:rsidRPr="00161BC4">
        <w:t xml:space="preserve"> Mechanically, it also supports the sample in the vacuum chamber.</w:t>
      </w:r>
      <w:r w:rsidR="005E3B96" w:rsidRPr="00161BC4">
        <w:t xml:space="preserve"> </w:t>
      </w:r>
      <w:r w:rsidR="00AB5435" w:rsidRPr="00161BC4">
        <w:t xml:space="preserve">Thus, it needs to be able to thermally </w:t>
      </w:r>
      <w:r w:rsidR="00CE4EE7" w:rsidRPr="00161BC4">
        <w:t xml:space="preserve">conduct heat from the sample to the </w:t>
      </w:r>
      <w:r w:rsidR="0014690D" w:rsidRPr="00161BC4">
        <w:t>LN2 reservoir efficiently</w:t>
      </w:r>
      <w:r w:rsidR="004C0DEB" w:rsidRPr="00161BC4">
        <w:t>, and its sample h</w:t>
      </w:r>
      <w:r w:rsidR="00E44E24" w:rsidRPr="00161BC4">
        <w:t xml:space="preserve">older must be within the </w:t>
      </w:r>
      <w:r w:rsidR="00161BC4" w:rsidRPr="00161BC4">
        <w:t xml:space="preserve">vacuum chamber. </w:t>
      </w:r>
    </w:p>
    <w:p w14:paraId="22D28918" w14:textId="77777777" w:rsidR="00192C3A" w:rsidRDefault="00192C3A" w:rsidP="004F2EAF">
      <w:pPr>
        <w:pStyle w:val="Heading4"/>
      </w:pPr>
      <w:r w:rsidRPr="6905662E">
        <w:t xml:space="preserve">System </w:t>
      </w:r>
      <w:r>
        <w:t>Desi</w:t>
      </w:r>
      <w:r w:rsidRPr="27F3D701">
        <w:t>gn</w:t>
      </w:r>
    </w:p>
    <w:p w14:paraId="5A92E7D9" w14:textId="7FF50429" w:rsidR="00192C3A" w:rsidRPr="000348CF" w:rsidRDefault="00273591" w:rsidP="00192C3A">
      <w:pPr>
        <w:pStyle w:val="Level3Text"/>
      </w:pPr>
      <w:r>
        <w:t xml:space="preserve">As shown in </w:t>
      </w:r>
      <w:r w:rsidR="00F6526F">
        <w:t xml:space="preserve">the System Sketch </w:t>
      </w:r>
      <w:r w:rsidR="00456073">
        <w:t>(</w:t>
      </w:r>
      <w:r>
        <w:fldChar w:fldCharType="begin"/>
      </w:r>
      <w:r>
        <w:instrText xml:space="preserve"> REF _Ref213968678 \h </w:instrText>
      </w:r>
      <w:r>
        <w:fldChar w:fldCharType="separate"/>
      </w:r>
      <w:r w:rsidR="00F35BD4">
        <w:t xml:space="preserve">Figure </w:t>
      </w:r>
      <w:r w:rsidR="00F35BD4" w:rsidRPr="1D1E0C00">
        <w:rPr>
          <w:noProof/>
        </w:rPr>
        <w:t>2</w:t>
      </w:r>
      <w:r>
        <w:fldChar w:fldCharType="end"/>
      </w:r>
      <w:r w:rsidR="00456073">
        <w:t>), t</w:t>
      </w:r>
      <w:r w:rsidR="00023B31">
        <w:t>he entire cold finger will be encased in the vacuum chamber</w:t>
      </w:r>
      <w:r w:rsidR="00456073">
        <w:t xml:space="preserve">, leaving only an opening on the top for </w:t>
      </w:r>
      <w:r w:rsidR="004A6E6B">
        <w:t>LN2 input</w:t>
      </w:r>
      <w:r w:rsidR="00D06860">
        <w:t xml:space="preserve"> and gas exhaust</w:t>
      </w:r>
      <w:r w:rsidR="004A6E6B">
        <w:t xml:space="preserve">. </w:t>
      </w:r>
      <w:r>
        <w:fldChar w:fldCharType="begin"/>
      </w:r>
      <w:r>
        <w:instrText xml:space="preserve"> REF _Ref213968685 \h </w:instrText>
      </w:r>
      <w:r>
        <w:fldChar w:fldCharType="separate"/>
      </w:r>
      <w:r w:rsidR="008D44F3">
        <w:t xml:space="preserve">Figure </w:t>
      </w:r>
      <w:r w:rsidR="008D44F3" w:rsidRPr="1D1E0C00">
        <w:rPr>
          <w:noProof/>
        </w:rPr>
        <w:t>4</w:t>
      </w:r>
      <w:r>
        <w:fldChar w:fldCharType="end"/>
      </w:r>
      <w:r w:rsidR="00474FE3">
        <w:t xml:space="preserve"> below is an image of the cold finger </w:t>
      </w:r>
      <w:r w:rsidR="00255283">
        <w:t>that we will use for the system</w:t>
      </w:r>
      <w:r w:rsidR="009541EE">
        <w:t xml:space="preserve"> (found </w:t>
      </w:r>
      <w:del w:id="56" w:author="Brooks, Nathan" w:date="2025-11-15T20:00:00Z">
        <w:r w:rsidDel="009541EE">
          <w:delText xml:space="preserve">on </w:delText>
        </w:r>
      </w:del>
      <w:ins w:id="57" w:author="Brooks, Nathan" w:date="2025-11-15T20:00:00Z">
        <w:r w:rsidR="03F7EC75">
          <w:t xml:space="preserve">and purchased on </w:t>
        </w:r>
      </w:ins>
      <w:r w:rsidR="009541EE">
        <w:t>eBay)</w:t>
      </w:r>
      <w:r w:rsidR="00255283">
        <w:t xml:space="preserve">. </w:t>
      </w:r>
      <w:r w:rsidR="009F0939">
        <w:t>The cold finger body, a hollow cylinder, is designed to hold LN2 inside to remove as much heat from the sample as possible. It can be filled through</w:t>
      </w:r>
      <w:r w:rsidR="00CA0B19">
        <w:t xml:space="preserve"> the top opening on the left of the image.</w:t>
      </w:r>
      <w:r w:rsidR="00E748F5">
        <w:t xml:space="preserve"> We will be modifying it </w:t>
      </w:r>
      <w:r w:rsidR="006268CF">
        <w:t>by connecting the opening to a funnel</w:t>
      </w:r>
      <w:r w:rsidR="00D06525">
        <w:t>,</w:t>
      </w:r>
      <w:r w:rsidR="006268CF">
        <w:t xml:space="preserve"> </w:t>
      </w:r>
      <w:r w:rsidR="00813F38">
        <w:t>so we can easily pour in the LN2</w:t>
      </w:r>
      <w:r w:rsidR="00D06525">
        <w:t xml:space="preserve">. </w:t>
      </w:r>
      <w:r w:rsidR="00CF7C21">
        <w:t xml:space="preserve">Below it, the side opening is the gas exhaust, designed to release the evaporated nitrogen gas from the cold finger. </w:t>
      </w:r>
      <w:r w:rsidR="00D169CD">
        <w:t xml:space="preserve">The flange (flat disk) </w:t>
      </w:r>
      <w:r w:rsidR="001C1098">
        <w:t xml:space="preserve">below the </w:t>
      </w:r>
      <w:r w:rsidR="00CF7C21">
        <w:t>exhaust</w:t>
      </w:r>
      <w:r w:rsidR="00D169CD">
        <w:t xml:space="preserve"> will attach to the vacuum chamber and create a vacuum seal</w:t>
      </w:r>
      <w:r w:rsidR="001C1098">
        <w:t xml:space="preserve">. </w:t>
      </w:r>
      <w:r w:rsidR="003F067E">
        <w:t>It also ensures t</w:t>
      </w:r>
      <w:r w:rsidR="000348CF">
        <w:t xml:space="preserve">he mechanical stability between the cold finger and the vacuum chamber. </w:t>
      </w:r>
      <w:r w:rsidR="008A6C36">
        <w:t xml:space="preserve">The </w:t>
      </w:r>
      <w:r w:rsidR="00443229">
        <w:t xml:space="preserve">gold-coated </w:t>
      </w:r>
      <w:r w:rsidR="000609C9">
        <w:t xml:space="preserve">brass tube on the right is the </w:t>
      </w:r>
      <w:r w:rsidR="007550F5">
        <w:t>radiation</w:t>
      </w:r>
      <w:r w:rsidR="000609C9">
        <w:t xml:space="preserve"> shield, </w:t>
      </w:r>
      <w:r w:rsidR="00661D3A">
        <w:t>which</w:t>
      </w:r>
      <w:r w:rsidR="000609C9">
        <w:t xml:space="preserve"> reduces thermal</w:t>
      </w:r>
      <w:r w:rsidR="007550F5">
        <w:t xml:space="preserve"> radiation</w:t>
      </w:r>
      <w:r w:rsidR="000609C9">
        <w:t xml:space="preserve"> noise. </w:t>
      </w:r>
    </w:p>
    <w:p w14:paraId="793741A2" w14:textId="15D6F039" w:rsidR="00463BF9" w:rsidRDefault="00D06860" w:rsidP="006808CE">
      <w:pPr>
        <w:pStyle w:val="Level3Text"/>
      </w:pPr>
      <w:r w:rsidRPr="00D06860">
        <w:rPr>
          <w:noProof/>
        </w:rPr>
        <w:drawing>
          <wp:inline distT="0" distB="0" distL="0" distR="0" wp14:anchorId="71CA7287" wp14:editId="009185E7">
            <wp:extent cx="5943600" cy="1480820"/>
            <wp:effectExtent l="0" t="0" r="0" b="5080"/>
            <wp:docPr id="544256544" name="Picture 1" descr="A metal cylinder with a copper and a brass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56544" name="Picture 1" descr="A metal cylinder with a copper and a brass tube&#10;&#10;AI-generated content may be incorrect."/>
                    <pic:cNvPicPr/>
                  </pic:nvPicPr>
                  <pic:blipFill>
                    <a:blip r:embed="rId26"/>
                    <a:stretch>
                      <a:fillRect/>
                    </a:stretch>
                  </pic:blipFill>
                  <pic:spPr>
                    <a:xfrm>
                      <a:off x="0" y="0"/>
                      <a:ext cx="5943600" cy="1480820"/>
                    </a:xfrm>
                    <a:prstGeom prst="rect">
                      <a:avLst/>
                    </a:prstGeom>
                  </pic:spPr>
                </pic:pic>
              </a:graphicData>
            </a:graphic>
          </wp:inline>
        </w:drawing>
      </w:r>
    </w:p>
    <w:p w14:paraId="33801C35" w14:textId="15EB90C3" w:rsidR="00463BF9" w:rsidRDefault="00463BF9" w:rsidP="00463BF9">
      <w:pPr>
        <w:pStyle w:val="Caption"/>
        <w:jc w:val="center"/>
      </w:pPr>
      <w:bookmarkStart w:id="58" w:name="_Ref213968685"/>
      <w:r>
        <w:t xml:space="preserve">Figure </w:t>
      </w:r>
      <w:r>
        <w:fldChar w:fldCharType="begin"/>
      </w:r>
      <w:r>
        <w:instrText xml:space="preserve"> SEQ Figure \* ARABIC </w:instrText>
      </w:r>
      <w:r>
        <w:fldChar w:fldCharType="separate"/>
      </w:r>
      <w:r w:rsidR="00BA7490">
        <w:rPr>
          <w:noProof/>
        </w:rPr>
        <w:t>4</w:t>
      </w:r>
      <w:r>
        <w:fldChar w:fldCharType="end"/>
      </w:r>
      <w:bookmarkEnd w:id="58"/>
      <w:r w:rsidR="00EE7667">
        <w:t>:</w:t>
      </w:r>
      <w:r>
        <w:t xml:space="preserve"> Cold Finger</w:t>
      </w:r>
    </w:p>
    <w:p w14:paraId="34FF495B" w14:textId="69DAEC40" w:rsidR="00044EF6" w:rsidRPr="000348CF" w:rsidRDefault="00044EF6" w:rsidP="00044EF6">
      <w:pPr>
        <w:pStyle w:val="Level3Text"/>
      </w:pPr>
      <w:r w:rsidRPr="000348CF">
        <w:t xml:space="preserve">Encased within the </w:t>
      </w:r>
      <w:r w:rsidR="004F0186">
        <w:t>radiation</w:t>
      </w:r>
      <w:r w:rsidRPr="000348CF">
        <w:t xml:space="preserve"> shield, at the tip of the cold finger, is the </w:t>
      </w:r>
      <w:r w:rsidR="00196DF2" w:rsidRPr="000348CF">
        <w:t xml:space="preserve">sample holder </w:t>
      </w:r>
      <w:r w:rsidR="008E27B1" w:rsidRPr="000348CF">
        <w:t>shown below (</w:t>
      </w:r>
      <w:r w:rsidR="008A52D5">
        <w:fldChar w:fldCharType="begin"/>
      </w:r>
      <w:r w:rsidR="008A52D5">
        <w:instrText xml:space="preserve"> REF _Ref213968662 \h </w:instrText>
      </w:r>
      <w:r w:rsidR="008A52D5">
        <w:fldChar w:fldCharType="separate"/>
      </w:r>
      <w:r w:rsidR="008A52D5">
        <w:t xml:space="preserve">Figure </w:t>
      </w:r>
      <w:r w:rsidR="008A52D5">
        <w:rPr>
          <w:noProof/>
        </w:rPr>
        <w:t>5</w:t>
      </w:r>
      <w:r w:rsidR="008A52D5">
        <w:fldChar w:fldCharType="end"/>
      </w:r>
      <w:r w:rsidR="008E27B1" w:rsidRPr="000348CF">
        <w:t xml:space="preserve">). </w:t>
      </w:r>
      <w:r w:rsidR="000C21CD" w:rsidRPr="000348CF">
        <w:t xml:space="preserve">With a copper section, it can ensure the highest possible thermal conductivity from the sample to the cold finger. </w:t>
      </w:r>
      <w:r w:rsidR="00731D3A" w:rsidRPr="000348CF">
        <w:t>The screw holes will allow us to attach our cryo</w:t>
      </w:r>
      <w:r w:rsidR="00A00BFC">
        <w:t>stat</w:t>
      </w:r>
      <w:r w:rsidR="00731D3A" w:rsidRPr="000348CF">
        <w:t xml:space="preserve"> PCB along with the sample</w:t>
      </w:r>
      <w:r w:rsidR="0035680A" w:rsidRPr="000348CF">
        <w:t xml:space="preserve"> to the holder. </w:t>
      </w:r>
      <w:r w:rsidR="00B8724C">
        <w:t xml:space="preserve">Lastly, </w:t>
      </w:r>
      <w:r w:rsidR="000A763E">
        <w:t xml:space="preserve">electrical inputs and outputs to and from the </w:t>
      </w:r>
      <w:r w:rsidR="005F3D68">
        <w:t>PCB mount will be relayed by</w:t>
      </w:r>
      <w:r w:rsidR="006B4D48">
        <w:t xml:space="preserve"> wires that </w:t>
      </w:r>
      <w:r w:rsidR="00743244">
        <w:t>trace along the cold finger to the exterior of the system.</w:t>
      </w:r>
    </w:p>
    <w:p w14:paraId="7CF45969" w14:textId="77777777" w:rsidR="00F10866" w:rsidRDefault="003D5233" w:rsidP="00F10866">
      <w:pPr>
        <w:keepNext/>
        <w:jc w:val="center"/>
      </w:pPr>
      <w:r w:rsidRPr="003D5233">
        <w:rPr>
          <w:noProof/>
        </w:rPr>
        <w:drawing>
          <wp:inline distT="0" distB="0" distL="0" distR="0" wp14:anchorId="10A88A7B" wp14:editId="485BDBD5">
            <wp:extent cx="2171700" cy="2421516"/>
            <wp:effectExtent l="0" t="0" r="0" b="0"/>
            <wp:docPr id="593037338" name="Picture 1" descr="A close-up of a metal pie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7338" name="Picture 1" descr="A close-up of a metal piece&#10;&#10;AI-generated content may be incorrect."/>
                    <pic:cNvPicPr/>
                  </pic:nvPicPr>
                  <pic:blipFill>
                    <a:blip r:embed="rId27"/>
                    <a:stretch>
                      <a:fillRect/>
                    </a:stretch>
                  </pic:blipFill>
                  <pic:spPr>
                    <a:xfrm>
                      <a:off x="0" y="0"/>
                      <a:ext cx="2201558" cy="2454809"/>
                    </a:xfrm>
                    <a:prstGeom prst="rect">
                      <a:avLst/>
                    </a:prstGeom>
                  </pic:spPr>
                </pic:pic>
              </a:graphicData>
            </a:graphic>
          </wp:inline>
        </w:drawing>
      </w:r>
    </w:p>
    <w:p w14:paraId="1AFD1BFE" w14:textId="324DC841" w:rsidR="003D5233" w:rsidRDefault="00F10866" w:rsidP="00F10866">
      <w:pPr>
        <w:pStyle w:val="Caption"/>
        <w:jc w:val="center"/>
      </w:pPr>
      <w:bookmarkStart w:id="59" w:name="_Ref213968662"/>
      <w:r>
        <w:t xml:space="preserve">Figure </w:t>
      </w:r>
      <w:r>
        <w:fldChar w:fldCharType="begin"/>
      </w:r>
      <w:r>
        <w:instrText xml:space="preserve"> SEQ Figure \* ARABIC </w:instrText>
      </w:r>
      <w:r>
        <w:fldChar w:fldCharType="separate"/>
      </w:r>
      <w:r>
        <w:rPr>
          <w:noProof/>
        </w:rPr>
        <w:t>5</w:t>
      </w:r>
      <w:r>
        <w:fldChar w:fldCharType="end"/>
      </w:r>
      <w:bookmarkEnd w:id="59"/>
      <w:r w:rsidR="00EE7667">
        <w:t>:</w:t>
      </w:r>
      <w:r>
        <w:t xml:space="preserve"> </w:t>
      </w:r>
      <w:r w:rsidRPr="001065EB">
        <w:t>Cold Fingertip/</w:t>
      </w:r>
      <w:r w:rsidR="00EE7667">
        <w:t>PCB Mount</w:t>
      </w:r>
    </w:p>
    <w:p w14:paraId="600974D3" w14:textId="46C5D832" w:rsidR="00314E35" w:rsidRPr="0031678F" w:rsidRDefault="00314E35" w:rsidP="00743244">
      <w:pPr>
        <w:spacing w:after="120"/>
        <w:ind w:left="720"/>
        <w:rPr>
          <w:color w:val="000000" w:themeColor="text1"/>
        </w:rPr>
      </w:pPr>
      <w:r w:rsidRPr="0031678F">
        <w:rPr>
          <w:b/>
          <w:bCs/>
          <w:i/>
          <w:iCs/>
          <w:color w:val="000000" w:themeColor="text1"/>
          <w:u w:val="single"/>
        </w:rPr>
        <w:t>Note</w:t>
      </w:r>
      <w:r w:rsidRPr="0031678F">
        <w:rPr>
          <w:color w:val="000000" w:themeColor="text1"/>
        </w:rPr>
        <w:t xml:space="preserve">: </w:t>
      </w:r>
      <w:r w:rsidRPr="0031678F">
        <w:rPr>
          <w:i/>
          <w:iCs/>
          <w:color w:val="000000" w:themeColor="text1"/>
        </w:rPr>
        <w:t xml:space="preserve">We did not design the </w:t>
      </w:r>
      <w:r w:rsidR="00EE7667" w:rsidRPr="0031678F">
        <w:rPr>
          <w:i/>
          <w:iCs/>
          <w:color w:val="000000" w:themeColor="text1"/>
        </w:rPr>
        <w:t>cold finger</w:t>
      </w:r>
      <w:r w:rsidRPr="0031678F">
        <w:rPr>
          <w:i/>
          <w:iCs/>
          <w:color w:val="000000" w:themeColor="text1"/>
        </w:rPr>
        <w:t xml:space="preserve"> itself</w:t>
      </w:r>
      <w:r w:rsidR="00EE7667" w:rsidRPr="0031678F">
        <w:rPr>
          <w:i/>
          <w:iCs/>
          <w:color w:val="000000" w:themeColor="text1"/>
        </w:rPr>
        <w:t>, but it is our responsibility to modify the cold finger opening (top part) and the cold fingertip/PCB mount</w:t>
      </w:r>
      <w:r w:rsidR="002400A5" w:rsidRPr="0031678F">
        <w:rPr>
          <w:i/>
          <w:iCs/>
          <w:color w:val="000000" w:themeColor="text1"/>
        </w:rPr>
        <w:t xml:space="preserve"> for our purposes.</w:t>
      </w:r>
    </w:p>
    <w:p w14:paraId="74F1B96A" w14:textId="0DBA48C2" w:rsidR="4D82981B" w:rsidRDefault="007361D3" w:rsidP="00B65C57">
      <w:pPr>
        <w:pStyle w:val="Heading3"/>
      </w:pPr>
      <w:bookmarkStart w:id="60" w:name="_Ref213968724"/>
      <w:bookmarkStart w:id="61" w:name="_Toc214057130"/>
      <w:r w:rsidRPr="004D3934">
        <w:t>Magnet</w:t>
      </w:r>
      <w:r w:rsidR="0038127B">
        <w:t>s and Magnet Holders</w:t>
      </w:r>
      <w:bookmarkEnd w:id="60"/>
      <w:bookmarkEnd w:id="61"/>
    </w:p>
    <w:p w14:paraId="699D3B21" w14:textId="3A3FE1BB" w:rsidR="575EDFAC" w:rsidRDefault="26A8BEA8" w:rsidP="004F2EAF">
      <w:pPr>
        <w:pStyle w:val="Heading4"/>
      </w:pPr>
      <w:r>
        <w:t>Subsystem Function</w:t>
      </w:r>
    </w:p>
    <w:p w14:paraId="614F7166" w14:textId="6747C99D" w:rsidR="00154F35" w:rsidRPr="00154F35" w:rsidRDefault="25FB1C9F" w:rsidP="00154F35">
      <w:pPr>
        <w:pStyle w:val="Level4Text"/>
      </w:pPr>
      <w:r>
        <w:t xml:space="preserve">A uniform magnetic field of at least 10 mT must be applied to the sample to perform Hall measurements. The direction of the magnetic field also needs to be </w:t>
      </w:r>
      <w:ins w:id="62" w:author="Brooks, Nathan" w:date="2025-11-15T20:02:00Z">
        <w:r w:rsidR="2DD484FD">
          <w:t xml:space="preserve">reversable </w:t>
        </w:r>
      </w:ins>
      <w:del w:id="63" w:author="Brooks, Nathan" w:date="2025-11-15T20:02:00Z">
        <w:r w:rsidR="00154F35" w:rsidDel="25FB1C9F">
          <w:delText xml:space="preserve">flipped </w:delText>
        </w:r>
      </w:del>
      <w:r>
        <w:t xml:space="preserve">to complete the thin film characterization process. </w:t>
      </w:r>
    </w:p>
    <w:p w14:paraId="32C7E769" w14:textId="1F05A201" w:rsidR="10A6134E" w:rsidRDefault="08728840" w:rsidP="004F2EAF">
      <w:pPr>
        <w:pStyle w:val="Heading4"/>
      </w:pPr>
      <w:r w:rsidRPr="6905662E">
        <w:t xml:space="preserve">System </w:t>
      </w:r>
      <w:r>
        <w:t>Desi</w:t>
      </w:r>
      <w:r w:rsidRPr="27F3D701">
        <w:t>gn</w:t>
      </w:r>
    </w:p>
    <w:p w14:paraId="38DDE806" w14:textId="15DAC1D6" w:rsidR="08728840" w:rsidRPr="00305261" w:rsidRDefault="00FF4166" w:rsidP="001B2E95">
      <w:pPr>
        <w:pStyle w:val="Level4Text"/>
      </w:pPr>
      <w:r w:rsidRPr="00305261">
        <w:t xml:space="preserve">The high magnetic field strength requires the use of permanent magnets, given the size constraint of the vacuum chamber. We will be using </w:t>
      </w:r>
      <w:r w:rsidR="007778E4" w:rsidRPr="00305261">
        <w:t>neodymium disc magnets with a diameter of 1 inch</w:t>
      </w:r>
      <w:r w:rsidR="008F585C" w:rsidRPr="00305261">
        <w:t xml:space="preserve">, </w:t>
      </w:r>
      <w:r w:rsidR="007778E4" w:rsidRPr="00305261">
        <w:t>a height of ¼ inch</w:t>
      </w:r>
      <w:r w:rsidR="00BF38C9" w:rsidRPr="00305261">
        <w:t xml:space="preserve">, and a surface field of </w:t>
      </w:r>
      <w:r w:rsidR="005F5E27" w:rsidRPr="00305261">
        <w:t>0.3</w:t>
      </w:r>
      <w:r w:rsidR="001B2E95" w:rsidRPr="00305261">
        <w:t>3</w:t>
      </w:r>
      <w:r w:rsidR="005F5E27" w:rsidRPr="00305261">
        <w:t xml:space="preserve"> T. </w:t>
      </w:r>
      <w:r w:rsidR="00042A6C" w:rsidRPr="00305261">
        <w:t>As shown in Fig. 6, t</w:t>
      </w:r>
      <w:r w:rsidR="00BA7490" w:rsidRPr="00305261">
        <w:t>o ensu</w:t>
      </w:r>
      <w:r w:rsidR="00A10A92" w:rsidRPr="00305261">
        <w:t xml:space="preserve">re the uniformity </w:t>
      </w:r>
      <w:r w:rsidRPr="00305261">
        <w:t xml:space="preserve">of the field, two </w:t>
      </w:r>
      <w:r w:rsidR="006F20DC" w:rsidRPr="00305261">
        <w:t xml:space="preserve">magnets will be used, </w:t>
      </w:r>
      <w:r w:rsidR="00F200EE" w:rsidRPr="00305261">
        <w:t xml:space="preserve">with one at the front and one at the back of the sample. </w:t>
      </w:r>
      <w:r w:rsidR="006F0DAB" w:rsidRPr="00305261">
        <w:t xml:space="preserve">The magnets will be held by a Y-shaped structure </w:t>
      </w:r>
      <w:r w:rsidR="006332BD" w:rsidRPr="00305261">
        <w:t>made by non-magnetic materials</w:t>
      </w:r>
      <w:r w:rsidR="00042A6C" w:rsidRPr="00305261">
        <w:t xml:space="preserve">, so the field will have no disruption. </w:t>
      </w:r>
      <w:r w:rsidR="00730490" w:rsidRPr="00305261">
        <w:t xml:space="preserve">The Y-shaped rig </w:t>
      </w:r>
      <w:r w:rsidR="00305261" w:rsidRPr="00305261">
        <w:t>will be</w:t>
      </w:r>
      <w:r w:rsidR="00730490" w:rsidRPr="00305261">
        <w:t xml:space="preserve"> attached to a ConFlat flange</w:t>
      </w:r>
      <w:r w:rsidR="004B5545" w:rsidRPr="00305261">
        <w:t xml:space="preserve"> that can </w:t>
      </w:r>
      <w:r w:rsidR="00305261" w:rsidRPr="00305261">
        <w:t xml:space="preserve">connect to the side of the vacuum chamber cube. </w:t>
      </w:r>
    </w:p>
    <w:tbl>
      <w:tblPr>
        <w:tblStyle w:val="TableGrid"/>
        <w:tblW w:w="0" w:type="auto"/>
        <w:tblInd w:w="630" w:type="dxa"/>
        <w:tblLook w:val="04A0" w:firstRow="1" w:lastRow="0" w:firstColumn="1" w:lastColumn="0" w:noHBand="0" w:noVBand="1"/>
      </w:tblPr>
      <w:tblGrid>
        <w:gridCol w:w="4682"/>
        <w:gridCol w:w="4048"/>
      </w:tblGrid>
      <w:tr w:rsidR="009549C0" w14:paraId="4CF4288B" w14:textId="77777777" w:rsidTr="009549C0">
        <w:tc>
          <w:tcPr>
            <w:tcW w:w="4680" w:type="dxa"/>
          </w:tcPr>
          <w:p w14:paraId="60415DBC" w14:textId="73981F6B" w:rsidR="009549C0" w:rsidRDefault="009549C0" w:rsidP="006808CE">
            <w:pPr>
              <w:pStyle w:val="Level4Text"/>
            </w:pPr>
            <w:r>
              <w:rPr>
                <w:noProof/>
              </w:rPr>
              <w:drawing>
                <wp:inline distT="0" distB="0" distL="0" distR="0" wp14:anchorId="2DFA349F" wp14:editId="72C18F0D">
                  <wp:extent cx="2665828" cy="2358233"/>
                  <wp:effectExtent l="0" t="0" r="1270" b="4445"/>
                  <wp:docPr id="118868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43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9613" cy="2388120"/>
                          </a:xfrm>
                          <a:prstGeom prst="rect">
                            <a:avLst/>
                          </a:prstGeom>
                        </pic:spPr>
                      </pic:pic>
                    </a:graphicData>
                  </a:graphic>
                </wp:inline>
              </w:drawing>
            </w:r>
          </w:p>
        </w:tc>
        <w:tc>
          <w:tcPr>
            <w:tcW w:w="4680" w:type="dxa"/>
          </w:tcPr>
          <w:p w14:paraId="46B5F13A" w14:textId="025A571E" w:rsidR="009549C0" w:rsidRDefault="009549C0" w:rsidP="006808CE">
            <w:pPr>
              <w:pStyle w:val="Level4Text"/>
            </w:pPr>
            <w:r>
              <w:rPr>
                <w:noProof/>
              </w:rPr>
              <w:drawing>
                <wp:inline distT="0" distB="0" distL="0" distR="0" wp14:anchorId="5ECCD504" wp14:editId="7314E05B">
                  <wp:extent cx="2240843" cy="2330477"/>
                  <wp:effectExtent l="0" t="0" r="7620" b="0"/>
                  <wp:docPr id="902226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8980" name=""/>
                          <pic:cNvPicPr/>
                        </pic:nvPicPr>
                        <pic:blipFill>
                          <a:blip r:embed="rId29">
                            <a:extLst>
                              <a:ext uri="{28A0092B-C50C-407E-A947-70E740481C1C}">
                                <a14:useLocalDpi xmlns:a14="http://schemas.microsoft.com/office/drawing/2010/main"/>
                              </a:ext>
                            </a:extLst>
                          </a:blip>
                          <a:stretch>
                            <a:fillRect/>
                          </a:stretch>
                        </pic:blipFill>
                        <pic:spPr>
                          <a:xfrm>
                            <a:off x="0" y="0"/>
                            <a:ext cx="2246128" cy="2335974"/>
                          </a:xfrm>
                          <a:prstGeom prst="rect">
                            <a:avLst/>
                          </a:prstGeom>
                        </pic:spPr>
                      </pic:pic>
                    </a:graphicData>
                  </a:graphic>
                </wp:inline>
              </w:drawing>
            </w:r>
          </w:p>
        </w:tc>
      </w:tr>
    </w:tbl>
    <w:p w14:paraId="75ADE3FF" w14:textId="1BAF51F0" w:rsidR="08728840" w:rsidRDefault="009549C0" w:rsidP="00BE134D">
      <w:pPr>
        <w:pStyle w:val="Caption"/>
        <w:jc w:val="center"/>
      </w:pPr>
      <w:r>
        <w:t xml:space="preserve">Figure </w:t>
      </w:r>
      <w:r>
        <w:fldChar w:fldCharType="begin"/>
      </w:r>
      <w:r>
        <w:instrText xml:space="preserve"> SEQ Figure \* ARABIC </w:instrText>
      </w:r>
      <w:r>
        <w:fldChar w:fldCharType="separate"/>
      </w:r>
      <w:r w:rsidR="00FA575D">
        <w:rPr>
          <w:noProof/>
        </w:rPr>
        <w:t>6</w:t>
      </w:r>
      <w:r>
        <w:fldChar w:fldCharType="end"/>
      </w:r>
      <w:r w:rsidR="00571D43">
        <w:t>:</w:t>
      </w:r>
      <w:r>
        <w:t xml:space="preserve"> </w:t>
      </w:r>
      <w:r w:rsidRPr="005F362C">
        <w:t>Magnets and Magnet Holders</w:t>
      </w:r>
    </w:p>
    <w:p w14:paraId="7A1DFB0C" w14:textId="6FCA8081" w:rsidR="00724C82" w:rsidRPr="004D3934" w:rsidRDefault="003F74B9" w:rsidP="00B65C57">
      <w:pPr>
        <w:pStyle w:val="Heading3"/>
      </w:pPr>
      <w:bookmarkStart w:id="64" w:name="_Toc214057131"/>
      <w:r w:rsidRPr="004D3934">
        <w:t>Sample Carrier</w:t>
      </w:r>
      <w:r w:rsidR="00D90740" w:rsidRPr="004D3934">
        <w:t xml:space="preserve"> &amp; Interface</w:t>
      </w:r>
      <w:bookmarkEnd w:id="64"/>
    </w:p>
    <w:p w14:paraId="5BD80836" w14:textId="77777777" w:rsidR="00102116" w:rsidRDefault="00102116" w:rsidP="004F2EAF">
      <w:pPr>
        <w:pStyle w:val="Heading4"/>
      </w:pPr>
      <w:r>
        <w:t>Subsystem Function</w:t>
      </w:r>
    </w:p>
    <w:p w14:paraId="6370A8F1" w14:textId="2058EB54" w:rsidR="00FB209E" w:rsidRPr="00535F43" w:rsidRDefault="005A265A" w:rsidP="005A265A">
      <w:pPr>
        <w:pStyle w:val="Level4Text"/>
      </w:pPr>
      <w:r w:rsidRPr="00535F43">
        <w:t xml:space="preserve">The sample </w:t>
      </w:r>
      <w:r w:rsidR="00FE465F" w:rsidRPr="00535F43">
        <w:t xml:space="preserve">must be </w:t>
      </w:r>
      <w:r w:rsidR="00B630E3">
        <w:t>mounted</w:t>
      </w:r>
      <w:r w:rsidR="00FE465F" w:rsidRPr="00535F43">
        <w:t xml:space="preserve"> to</w:t>
      </w:r>
      <w:r w:rsidRPr="00535F43">
        <w:t xml:space="preserve"> </w:t>
      </w:r>
      <w:r w:rsidR="00787BA9">
        <w:t>the cryo</w:t>
      </w:r>
      <w:r w:rsidR="00A00BFC">
        <w:t>stat</w:t>
      </w:r>
      <w:r w:rsidR="00787BA9">
        <w:t xml:space="preserve"> PCB</w:t>
      </w:r>
      <w:r w:rsidRPr="00535F43">
        <w:t xml:space="preserve"> </w:t>
      </w:r>
      <w:r w:rsidR="0005057E" w:rsidRPr="00535F43">
        <w:t xml:space="preserve">so that electrical connections can be made for testing as well as </w:t>
      </w:r>
      <w:r w:rsidR="00D95A01">
        <w:t>to provide</w:t>
      </w:r>
      <w:r w:rsidR="004B769C">
        <w:t xml:space="preserve"> </w:t>
      </w:r>
      <w:r w:rsidR="0005057E" w:rsidRPr="00535F43">
        <w:t>a thermal pathway t</w:t>
      </w:r>
      <w:r w:rsidR="00D95A01">
        <w:t>o</w:t>
      </w:r>
      <w:r w:rsidR="0005057E" w:rsidRPr="00535F43">
        <w:t xml:space="preserve"> cool</w:t>
      </w:r>
      <w:r w:rsidR="00D95A01">
        <w:t xml:space="preserve"> the sample</w:t>
      </w:r>
      <w:r w:rsidR="0005057E" w:rsidRPr="00535F43">
        <w:t xml:space="preserve"> down to 77K. </w:t>
      </w:r>
      <w:r w:rsidR="008B5B84" w:rsidRPr="00535F43">
        <w:t xml:space="preserve">Temperature </w:t>
      </w:r>
      <w:r w:rsidR="00BC3A73">
        <w:t>readings of the sample should be taken</w:t>
      </w:r>
      <w:r w:rsidR="002A450C">
        <w:t>, and e</w:t>
      </w:r>
      <w:r w:rsidR="000316D5" w:rsidRPr="00535F43">
        <w:t>lectrical wiring must be rout</w:t>
      </w:r>
      <w:r w:rsidR="002A450C">
        <w:t>ed</w:t>
      </w:r>
      <w:r w:rsidR="000316D5" w:rsidRPr="00535F43">
        <w:t xml:space="preserve"> out of the vacuum chamber </w:t>
      </w:r>
      <w:r w:rsidR="00FB209E" w:rsidRPr="00535F43">
        <w:t xml:space="preserve">without interfering with </w:t>
      </w:r>
      <w:r w:rsidR="002A450C">
        <w:t>other subsystems</w:t>
      </w:r>
      <w:r w:rsidR="00FB209E" w:rsidRPr="00535F43">
        <w:t>.</w:t>
      </w:r>
    </w:p>
    <w:p w14:paraId="6869838C" w14:textId="1F4F6F4E" w:rsidR="009B128C" w:rsidRDefault="00102116" w:rsidP="004F2EAF">
      <w:pPr>
        <w:pStyle w:val="Heading4"/>
      </w:pPr>
      <w:r>
        <w:t xml:space="preserve">System </w:t>
      </w:r>
      <w:r w:rsidR="00425A2E">
        <w:t>Design</w:t>
      </w:r>
    </w:p>
    <w:p w14:paraId="6EC39A37" w14:textId="4534CD68" w:rsidR="001A6A33" w:rsidRPr="00535F43" w:rsidRDefault="00115B57" w:rsidP="00FB209E">
      <w:pPr>
        <w:pStyle w:val="Level4Text"/>
      </w:pPr>
      <w:r w:rsidRPr="00535F43">
        <w:t>The sample will be attached to the cryo</w:t>
      </w:r>
      <w:r w:rsidR="00A00BFC">
        <w:t>stat</w:t>
      </w:r>
      <w:r w:rsidR="00672402">
        <w:t xml:space="preserve"> </w:t>
      </w:r>
      <w:r w:rsidRPr="00535F43">
        <w:t>PCB with vacuum grease and wire bonded to copper pads</w:t>
      </w:r>
      <w:r w:rsidR="00272756" w:rsidRPr="00535F43">
        <w:t xml:space="preserve"> as seen in yellow </w:t>
      </w:r>
      <w:r w:rsidR="00BA5ED7" w:rsidRPr="00535F43">
        <w:t>below (</w:t>
      </w:r>
      <w:r w:rsidR="009549C0">
        <w:fldChar w:fldCharType="begin"/>
      </w:r>
      <w:r w:rsidR="009549C0">
        <w:instrText xml:space="preserve"> REF _Ref213968575 \h </w:instrText>
      </w:r>
      <w:r w:rsidR="009549C0">
        <w:fldChar w:fldCharType="separate"/>
      </w:r>
      <w:r w:rsidR="009549C0">
        <w:t xml:space="preserve">Figure </w:t>
      </w:r>
      <w:r w:rsidR="009549C0">
        <w:rPr>
          <w:noProof/>
        </w:rPr>
        <w:t>7</w:t>
      </w:r>
      <w:r w:rsidR="009549C0">
        <w:fldChar w:fldCharType="end"/>
      </w:r>
      <w:r w:rsidR="00BA5ED7" w:rsidRPr="00535F43">
        <w:t>). To increase the thermal conductivity of the device, a copper pour region has been added between the screws</w:t>
      </w:r>
      <w:r w:rsidR="00805FDF" w:rsidRPr="00535F43">
        <w:t xml:space="preserve"> and the device.</w:t>
      </w:r>
      <w:r w:rsidR="00B60570" w:rsidRPr="00535F43">
        <w:t xml:space="preserve"> </w:t>
      </w:r>
      <w:r w:rsidR="00376C04" w:rsidRPr="00535F43">
        <w:t xml:space="preserve">This region also </w:t>
      </w:r>
      <w:r w:rsidR="008D6389" w:rsidRPr="00535F43">
        <w:t>runs under the temperature sensor to try to</w:t>
      </w:r>
      <w:r w:rsidR="0043220C" w:rsidRPr="00535F43">
        <w:t xml:space="preserve"> keep the temperature</w:t>
      </w:r>
      <w:r w:rsidR="009C475D">
        <w:t xml:space="preserve"> of the </w:t>
      </w:r>
      <w:r w:rsidR="00EB6C40">
        <w:t>sample and the sensor</w:t>
      </w:r>
      <w:r w:rsidR="0043220C" w:rsidRPr="00535F43">
        <w:t xml:space="preserve"> as close as possible.</w:t>
      </w:r>
      <w:r w:rsidR="00EB6C40">
        <w:t xml:space="preserve"> The temperature sensor is </w:t>
      </w:r>
      <w:r w:rsidR="00B92E74">
        <w:t>through-hole mounted at the bottom of the PCB</w:t>
      </w:r>
      <w:r w:rsidR="00FC1466">
        <w:t>.</w:t>
      </w:r>
    </w:p>
    <w:p w14:paraId="1CB89D01" w14:textId="77777777" w:rsidR="00BF5841" w:rsidRDefault="00D028A3" w:rsidP="006808CE">
      <w:pPr>
        <w:pStyle w:val="Level4Text"/>
      </w:pPr>
      <w:r w:rsidRPr="00D028A3">
        <w:rPr>
          <w:noProof/>
        </w:rPr>
        <w:drawing>
          <wp:inline distT="0" distB="0" distL="0" distR="0" wp14:anchorId="36352FC1" wp14:editId="52D77E5B">
            <wp:extent cx="4531260" cy="4516737"/>
            <wp:effectExtent l="0" t="0" r="3175" b="0"/>
            <wp:docPr id="2139251425"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1425" name="Picture 1" descr="A computer screen shot of a circuit board&#10;&#10;AI-generated content may be incorrect."/>
                    <pic:cNvPicPr/>
                  </pic:nvPicPr>
                  <pic:blipFill>
                    <a:blip r:embed="rId30"/>
                    <a:stretch>
                      <a:fillRect/>
                    </a:stretch>
                  </pic:blipFill>
                  <pic:spPr>
                    <a:xfrm>
                      <a:off x="0" y="0"/>
                      <a:ext cx="4544798" cy="4530232"/>
                    </a:xfrm>
                    <a:prstGeom prst="rect">
                      <a:avLst/>
                    </a:prstGeom>
                  </pic:spPr>
                </pic:pic>
              </a:graphicData>
            </a:graphic>
          </wp:inline>
        </w:drawing>
      </w:r>
    </w:p>
    <w:p w14:paraId="3551ABE6" w14:textId="072A0535" w:rsidR="00171ACA" w:rsidRDefault="00BF5841" w:rsidP="00BF5841">
      <w:pPr>
        <w:pStyle w:val="Caption"/>
        <w:jc w:val="center"/>
      </w:pPr>
      <w:bookmarkStart w:id="65" w:name="_Ref213968575"/>
      <w:r>
        <w:t xml:space="preserve">Figure </w:t>
      </w:r>
      <w:r>
        <w:fldChar w:fldCharType="begin"/>
      </w:r>
      <w:r>
        <w:instrText xml:space="preserve"> SEQ Figure \* ARABIC </w:instrText>
      </w:r>
      <w:r>
        <w:fldChar w:fldCharType="separate"/>
      </w:r>
      <w:r w:rsidR="00FA575D">
        <w:rPr>
          <w:noProof/>
        </w:rPr>
        <w:t>7</w:t>
      </w:r>
      <w:r>
        <w:fldChar w:fldCharType="end"/>
      </w:r>
      <w:bookmarkEnd w:id="65"/>
      <w:r w:rsidR="00571D43">
        <w:t>:</w:t>
      </w:r>
      <w:r>
        <w:t xml:space="preserve"> </w:t>
      </w:r>
      <w:r w:rsidRPr="003D71AE">
        <w:t>Cryo-PCB Schematic</w:t>
      </w:r>
    </w:p>
    <w:p w14:paraId="75CB3B6F" w14:textId="3DFBDF10" w:rsidR="003067D1" w:rsidRPr="00535F43" w:rsidRDefault="003067D1" w:rsidP="003819B4">
      <w:pPr>
        <w:pStyle w:val="Level4Text"/>
      </w:pPr>
      <w:r w:rsidRPr="00535F43">
        <w:t>Because the cryo</w:t>
      </w:r>
      <w:r w:rsidR="00A00BFC">
        <w:t>stat</w:t>
      </w:r>
      <w:r w:rsidR="00BB0D66">
        <w:t xml:space="preserve"> </w:t>
      </w:r>
      <w:r w:rsidRPr="00535F43">
        <w:t xml:space="preserve">PCB must be thermally conductive, all parts on the PCB must not fail at 77K. This leads to </w:t>
      </w:r>
      <w:r w:rsidR="00405A61" w:rsidRPr="00535F43">
        <w:t>copper screws</w:t>
      </w:r>
      <w:r w:rsidR="00030DB9" w:rsidRPr="00535F43">
        <w:t xml:space="preserve"> (</w:t>
      </w:r>
      <w:r w:rsidR="00DE022D">
        <w:fldChar w:fldCharType="begin"/>
      </w:r>
      <w:r w:rsidR="00DE022D">
        <w:instrText xml:space="preserve"> REF _Ref213968437 \h </w:instrText>
      </w:r>
      <w:r w:rsidR="00DE022D">
        <w:fldChar w:fldCharType="separate"/>
      </w:r>
      <w:r w:rsidR="00FA575D">
        <w:t xml:space="preserve">Figure </w:t>
      </w:r>
      <w:r w:rsidR="00FA575D">
        <w:rPr>
          <w:noProof/>
        </w:rPr>
        <w:t>8</w:t>
      </w:r>
      <w:r w:rsidR="00DE022D">
        <w:fldChar w:fldCharType="end"/>
      </w:r>
      <w:r w:rsidR="00030DB9" w:rsidRPr="00535F43">
        <w:t>)</w:t>
      </w:r>
      <w:r w:rsidR="00532C7B" w:rsidRPr="00535F43">
        <w:t xml:space="preserve"> which will </w:t>
      </w:r>
      <w:r w:rsidR="00054F7B">
        <w:t>remain</w:t>
      </w:r>
      <w:r w:rsidR="00BF491C">
        <w:t xml:space="preserve"> mechanically </w:t>
      </w:r>
      <w:r w:rsidR="00B630E3">
        <w:t>strong</w:t>
      </w:r>
      <w:r w:rsidR="00532C7B" w:rsidRPr="00535F43">
        <w:t xml:space="preserve"> at this temperature while also</w:t>
      </w:r>
      <w:r w:rsidR="001E6B9B" w:rsidRPr="00535F43">
        <w:t xml:space="preserve"> increasing thermal conductivity between the cold finger and</w:t>
      </w:r>
      <w:r w:rsidR="00EA1DA1" w:rsidRPr="00535F43">
        <w:t xml:space="preserve"> the device.</w:t>
      </w:r>
      <w:r w:rsidR="000348B0" w:rsidRPr="00535F43">
        <w:t xml:space="preserve"> The </w:t>
      </w:r>
      <w:r w:rsidR="00DB29E9" w:rsidRPr="00535F43">
        <w:t>binding posts</w:t>
      </w:r>
      <w:r w:rsidR="003819B4" w:rsidRPr="00535F43">
        <w:t xml:space="preserve"> </w:t>
      </w:r>
      <w:r w:rsidR="00030DB9" w:rsidRPr="00535F43">
        <w:t>(</w:t>
      </w:r>
      <w:r w:rsidR="00B63D6F">
        <w:fldChar w:fldCharType="begin"/>
      </w:r>
      <w:r w:rsidR="00B63D6F">
        <w:instrText xml:space="preserve"> REF _Ref213968575 \h </w:instrText>
      </w:r>
      <w:r w:rsidR="00B63D6F">
        <w:fldChar w:fldCharType="separate"/>
      </w:r>
      <w:r w:rsidR="00B63D6F">
        <w:t xml:space="preserve">Figure </w:t>
      </w:r>
      <w:r w:rsidR="00B63D6F">
        <w:rPr>
          <w:noProof/>
        </w:rPr>
        <w:t>7</w:t>
      </w:r>
      <w:r w:rsidR="00B63D6F">
        <w:fldChar w:fldCharType="end"/>
      </w:r>
      <w:r w:rsidR="00030DB9" w:rsidRPr="00535F43">
        <w:t xml:space="preserve">) </w:t>
      </w:r>
      <w:r w:rsidR="003819B4" w:rsidRPr="00535F43">
        <w:t xml:space="preserve">for the temperature sensor and device will be made of brass </w:t>
      </w:r>
      <w:r w:rsidR="00B630E3">
        <w:t xml:space="preserve">due to its strong mechanical properties at </w:t>
      </w:r>
      <w:r w:rsidR="003819B4" w:rsidRPr="00535F43">
        <w:t>77</w:t>
      </w:r>
      <w:r w:rsidR="00BB0D66">
        <w:t>K</w:t>
      </w:r>
      <w:r w:rsidR="00BA5A00" w:rsidRPr="00535F43">
        <w:t>.</w:t>
      </w:r>
    </w:p>
    <w:tbl>
      <w:tblPr>
        <w:tblStyle w:val="TableGrid"/>
        <w:tblW w:w="0" w:type="auto"/>
        <w:tblInd w:w="630" w:type="dxa"/>
        <w:tblLook w:val="04A0" w:firstRow="1" w:lastRow="0" w:firstColumn="1" w:lastColumn="0" w:noHBand="0" w:noVBand="1"/>
      </w:tblPr>
      <w:tblGrid>
        <w:gridCol w:w="4364"/>
        <w:gridCol w:w="4366"/>
      </w:tblGrid>
      <w:tr w:rsidR="0073466D" w14:paraId="508F4976" w14:textId="77777777" w:rsidTr="007A6FE2">
        <w:tc>
          <w:tcPr>
            <w:tcW w:w="4680" w:type="dxa"/>
            <w:vAlign w:val="center"/>
          </w:tcPr>
          <w:p w14:paraId="784B6A7A" w14:textId="3D391155" w:rsidR="0073466D" w:rsidRDefault="0073466D" w:rsidP="006808CE">
            <w:pPr>
              <w:pStyle w:val="Level4Text"/>
              <w:rPr>
                <w:color w:val="0070C0"/>
              </w:rPr>
            </w:pPr>
            <w:r>
              <w:rPr>
                <w:noProof/>
              </w:rPr>
              <w:drawing>
                <wp:inline distT="0" distB="0" distL="0" distR="0" wp14:anchorId="515AD15B" wp14:editId="241E63FB">
                  <wp:extent cx="1656785" cy="1656785"/>
                  <wp:effectExtent l="0" t="0" r="635" b="635"/>
                  <wp:docPr id="1583064592" name="Picture 3" descr="Socket Countersunk Bolt Flat Head Scr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cket Countersunk Bolt Flat Head Screw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0963" cy="1660963"/>
                          </a:xfrm>
                          <a:prstGeom prst="rect">
                            <a:avLst/>
                          </a:prstGeom>
                          <a:noFill/>
                          <a:ln>
                            <a:noFill/>
                          </a:ln>
                        </pic:spPr>
                      </pic:pic>
                    </a:graphicData>
                  </a:graphic>
                </wp:inline>
              </w:drawing>
            </w:r>
          </w:p>
        </w:tc>
        <w:tc>
          <w:tcPr>
            <w:tcW w:w="4680" w:type="dxa"/>
            <w:vAlign w:val="center"/>
          </w:tcPr>
          <w:p w14:paraId="0040C9ED" w14:textId="39AD33BE" w:rsidR="0073466D" w:rsidRDefault="0073466D" w:rsidP="006808CE">
            <w:pPr>
              <w:pStyle w:val="Level4Text"/>
              <w:rPr>
                <w:color w:val="0070C0"/>
              </w:rPr>
            </w:pPr>
            <w:r>
              <w:rPr>
                <w:noProof/>
              </w:rPr>
              <w:drawing>
                <wp:inline distT="0" distB="0" distL="0" distR="0" wp14:anchorId="44A6C721" wp14:editId="4D32254A">
                  <wp:extent cx="1661311" cy="1661311"/>
                  <wp:effectExtent l="0" t="0" r="0" b="0"/>
                  <wp:docPr id="2029931400" name="Picture 4" descr="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7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6794" cy="1666794"/>
                          </a:xfrm>
                          <a:prstGeom prst="rect">
                            <a:avLst/>
                          </a:prstGeom>
                          <a:noFill/>
                          <a:ln>
                            <a:noFill/>
                          </a:ln>
                        </pic:spPr>
                      </pic:pic>
                    </a:graphicData>
                  </a:graphic>
                </wp:inline>
              </w:drawing>
            </w:r>
          </w:p>
        </w:tc>
      </w:tr>
    </w:tbl>
    <w:p w14:paraId="5062CB9E" w14:textId="57E0DE56" w:rsidR="00926750" w:rsidRDefault="00926750" w:rsidP="00926750">
      <w:pPr>
        <w:pStyle w:val="Caption"/>
        <w:ind w:firstLine="720"/>
        <w:jc w:val="center"/>
      </w:pPr>
      <w:bookmarkStart w:id="66" w:name="_Ref213968437"/>
      <w:r>
        <w:t xml:space="preserve">Figure </w:t>
      </w:r>
      <w:r>
        <w:fldChar w:fldCharType="begin"/>
      </w:r>
      <w:r>
        <w:instrText xml:space="preserve"> SEQ Figure \* ARABIC </w:instrText>
      </w:r>
      <w:r>
        <w:fldChar w:fldCharType="separate"/>
      </w:r>
      <w:r w:rsidR="00FA575D">
        <w:rPr>
          <w:noProof/>
        </w:rPr>
        <w:t>8</w:t>
      </w:r>
      <w:r>
        <w:fldChar w:fldCharType="end"/>
      </w:r>
      <w:bookmarkEnd w:id="66"/>
      <w:r w:rsidR="00571D43">
        <w:t>:</w:t>
      </w:r>
      <w:r>
        <w:t xml:space="preserve"> </w:t>
      </w:r>
      <w:r w:rsidRPr="00C52809">
        <w:t>Copper screws and brass binding posts</w:t>
      </w:r>
    </w:p>
    <w:p w14:paraId="0F348CC9" w14:textId="045134B1" w:rsidR="001B4DF2" w:rsidRDefault="00A01DCF" w:rsidP="0023552D">
      <w:pPr>
        <w:pStyle w:val="Heading3"/>
      </w:pPr>
      <w:bookmarkStart w:id="67" w:name="_Toc214057132"/>
      <w:commentRangeStart w:id="68"/>
      <w:r>
        <w:t xml:space="preserve">Edge Computing </w:t>
      </w:r>
      <w:r w:rsidR="0023552D">
        <w:t>Sub</w:t>
      </w:r>
      <w:r w:rsidR="00571D43">
        <w:t>s</w:t>
      </w:r>
      <w:commentRangeStart w:id="69"/>
      <w:commentRangeStart w:id="70"/>
      <w:commentRangeStart w:id="71"/>
      <w:r>
        <w:t>ystem</w:t>
      </w:r>
      <w:commentRangeEnd w:id="69"/>
      <w:r>
        <w:rPr>
          <w:rStyle w:val="CommentReference"/>
          <w:sz w:val="24"/>
          <w:szCs w:val="24"/>
        </w:rPr>
        <w:commentReference w:id="69"/>
      </w:r>
      <w:commentRangeEnd w:id="70"/>
      <w:r>
        <w:rPr>
          <w:rStyle w:val="CommentReference"/>
          <w:sz w:val="24"/>
          <w:szCs w:val="24"/>
        </w:rPr>
        <w:commentReference w:id="70"/>
      </w:r>
      <w:commentRangeEnd w:id="71"/>
      <w:r>
        <w:rPr>
          <w:rStyle w:val="CommentReference"/>
          <w:sz w:val="24"/>
          <w:szCs w:val="24"/>
        </w:rPr>
        <w:commentReference w:id="71"/>
      </w:r>
      <w:r w:rsidR="5713D1D5">
        <w:t xml:space="preserve"> (EGS</w:t>
      </w:r>
      <w:r w:rsidR="54645EDA">
        <w:t>)</w:t>
      </w:r>
      <w:bookmarkEnd w:id="67"/>
      <w:commentRangeEnd w:id="68"/>
      <w:r>
        <w:rPr>
          <w:rStyle w:val="CommentReference"/>
          <w:sz w:val="24"/>
          <w:szCs w:val="24"/>
        </w:rPr>
        <w:commentReference w:id="68"/>
      </w:r>
    </w:p>
    <w:p w14:paraId="663782FC" w14:textId="78772E35" w:rsidR="0023552D" w:rsidRDefault="00A01901" w:rsidP="006808CE">
      <w:pPr>
        <w:pStyle w:val="Level3Text"/>
      </w:pPr>
      <w:r>
        <w:rPr>
          <w:noProof/>
        </w:rPr>
        <w:drawing>
          <wp:inline distT="0" distB="0" distL="0" distR="0" wp14:anchorId="64EAECD2" wp14:editId="70791644">
            <wp:extent cx="5956786" cy="2133600"/>
            <wp:effectExtent l="0" t="0" r="6350" b="0"/>
            <wp:docPr id="963610086"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0086" name="Picture 8" descr="A diagram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4456" t="8945" r="3463" b="9234"/>
                    <a:stretch>
                      <a:fillRect/>
                    </a:stretch>
                  </pic:blipFill>
                  <pic:spPr bwMode="auto">
                    <a:xfrm>
                      <a:off x="0" y="0"/>
                      <a:ext cx="5994600" cy="2147144"/>
                    </a:xfrm>
                    <a:prstGeom prst="rect">
                      <a:avLst/>
                    </a:prstGeom>
                    <a:ln>
                      <a:noFill/>
                    </a:ln>
                    <a:extLst>
                      <a:ext uri="{53640926-AAD7-44D8-BBD7-CCE9431645EC}">
                        <a14:shadowObscured xmlns:a14="http://schemas.microsoft.com/office/drawing/2010/main"/>
                      </a:ext>
                    </a:extLst>
                  </pic:spPr>
                </pic:pic>
              </a:graphicData>
            </a:graphic>
          </wp:inline>
        </w:drawing>
      </w:r>
    </w:p>
    <w:p w14:paraId="538825AA" w14:textId="06AF1987" w:rsidR="00D34FC0" w:rsidRPr="00D34FC0" w:rsidRDefault="0023552D" w:rsidP="00514612">
      <w:pPr>
        <w:pStyle w:val="Caption"/>
        <w:ind w:firstLine="720"/>
        <w:jc w:val="center"/>
      </w:pPr>
      <w:r>
        <w:t xml:space="preserve">Figure </w:t>
      </w:r>
      <w:r>
        <w:fldChar w:fldCharType="begin"/>
      </w:r>
      <w:r>
        <w:instrText xml:space="preserve"> SEQ Figure \* ARABIC </w:instrText>
      </w:r>
      <w:r>
        <w:fldChar w:fldCharType="separate"/>
      </w:r>
      <w:r w:rsidR="00871E03">
        <w:rPr>
          <w:noProof/>
        </w:rPr>
        <w:t>9</w:t>
      </w:r>
      <w:r>
        <w:fldChar w:fldCharType="end"/>
      </w:r>
      <w:r w:rsidR="00571D43">
        <w:t>:</w:t>
      </w:r>
      <w:r>
        <w:t xml:space="preserve"> </w:t>
      </w:r>
      <w:r w:rsidR="0032049E">
        <w:t xml:space="preserve">EGS </w:t>
      </w:r>
      <w:r w:rsidR="0032049E" w:rsidRPr="0032049E">
        <w:t>High-Level Interconnect</w:t>
      </w:r>
    </w:p>
    <w:p w14:paraId="7413C8FA" w14:textId="7E4CB694" w:rsidR="00DF6CA6" w:rsidRPr="00DF6CA6" w:rsidRDefault="00DF6CA6" w:rsidP="00DF6CA6">
      <w:pPr>
        <w:pStyle w:val="Heading4"/>
      </w:pPr>
      <w:r>
        <w:t>Subsystem Function</w:t>
      </w:r>
    </w:p>
    <w:p w14:paraId="4323926A" w14:textId="295231AD" w:rsidR="00871E03" w:rsidRDefault="443E2662" w:rsidP="002E6F97">
      <w:pPr>
        <w:pStyle w:val="Level3Text"/>
      </w:pPr>
      <w:r>
        <w:t xml:space="preserve">The Edge Computing Subsystem performs </w:t>
      </w:r>
      <w:commentRangeStart w:id="72"/>
      <w:r>
        <w:t>closed-loop</w:t>
      </w:r>
      <w:commentRangeEnd w:id="72"/>
      <w:r w:rsidR="00734ECD">
        <w:rPr>
          <w:rStyle w:val="CommentReference"/>
          <w:sz w:val="22"/>
          <w:szCs w:val="22"/>
        </w:rPr>
        <w:commentReference w:id="72"/>
      </w:r>
      <w:r>
        <w:t xml:space="preserve"> measurements locally. </w:t>
      </w:r>
      <w:r w:rsidR="18BC633E">
        <w:t>It sends out commands and receives measurement data from the external signal processing equipment (power supply and DMM)</w:t>
      </w:r>
      <w:r w:rsidR="374D93B7">
        <w:t xml:space="preserve"> for the Van der Pauw measurements. It also </w:t>
      </w:r>
      <w:r w:rsidR="6645046C">
        <w:t>take</w:t>
      </w:r>
      <w:r w:rsidR="181038EC">
        <w:t>s</w:t>
      </w:r>
      <w:r w:rsidR="6645046C">
        <w:t xml:space="preserve"> temperature measurements directly from the temperature sensor on the cryo</w:t>
      </w:r>
      <w:r w:rsidR="00A00BFC">
        <w:t>stat</w:t>
      </w:r>
      <w:r w:rsidR="6645046C">
        <w:t xml:space="preserve"> PCB.</w:t>
      </w:r>
      <w:r w:rsidR="18BC633E">
        <w:t xml:space="preserve"> </w:t>
      </w:r>
    </w:p>
    <w:p w14:paraId="4745CF26" w14:textId="240ED244" w:rsidR="00DF6CA6" w:rsidRPr="00DF6CA6" w:rsidRDefault="00DF6CA6" w:rsidP="00DF6CA6">
      <w:pPr>
        <w:pStyle w:val="Heading4"/>
      </w:pPr>
      <w:r>
        <w:t>System Design</w:t>
      </w:r>
    </w:p>
    <w:p w14:paraId="5FD8464D" w14:textId="66DCE3FF" w:rsidR="002E6F97" w:rsidRDefault="00734ECD" w:rsidP="002E6F97">
      <w:pPr>
        <w:pStyle w:val="Level3Text"/>
      </w:pPr>
      <w:r w:rsidRPr="00871E03">
        <w:t>The ESP32</w:t>
      </w:r>
      <w:r w:rsidR="0021503E" w:rsidRPr="00871E03">
        <w:t>-P4</w:t>
      </w:r>
      <w:r w:rsidRPr="00871E03">
        <w:t xml:space="preserve"> microcontroller </w:t>
      </w:r>
      <w:r w:rsidR="00194102" w:rsidRPr="00871E03">
        <w:t>manages</w:t>
      </w:r>
      <w:r w:rsidRPr="00871E03">
        <w:t xml:space="preserve"> the bench power supply and digital multimeter over isolated RS-232 (SCPI) connections. It acquires temperature data via the ADS124S08 (SPI, PT1000 4-wire) and provides a USB link to the laptop for configuration, startup/shutdown, live telemetry, and data export. By ensuring precise timing and safety logic on the microcontroller, the system maintains a deterministic nature and </w:t>
      </w:r>
      <w:r w:rsidR="00DD413F" w:rsidRPr="00871E03">
        <w:t>independent of enterprise network constraints.</w:t>
      </w:r>
    </w:p>
    <w:p w14:paraId="044BDE98" w14:textId="77777777" w:rsidR="003D5835" w:rsidRPr="009507B2" w:rsidRDefault="003D5835" w:rsidP="003D5835">
      <w:pPr>
        <w:pStyle w:val="Heading4"/>
      </w:pPr>
      <w:r>
        <w:t>PC and MCU Connection</w:t>
      </w:r>
    </w:p>
    <w:p w14:paraId="014C3FC2" w14:textId="3B0B2C11" w:rsidR="004108C2" w:rsidRPr="00871E03" w:rsidRDefault="003D5835" w:rsidP="00350DBC">
      <w:pPr>
        <w:pStyle w:val="Level4Text"/>
      </w:pPr>
      <w:r w:rsidRPr="00B15F96">
        <w:t>The PC communicates with the controller via a single USB link. By using the TinyUSB Project and webUSB, the system establishes a WebUSB interface as the primary channel for control and user interface while retaining a CDC-ACM virtual COM interface for debugging and backup. This USB-only design addresses enterprise network constraints by eliminating the need for Wi-Fi and network credentials. It also ensures deterministic latency and maintains stable and easy interface experiences as it also prevented host-side port confusion.</w:t>
      </w:r>
    </w:p>
    <w:p w14:paraId="6C57F566" w14:textId="4E7FC2FC" w:rsidR="00514336" w:rsidRDefault="003F74B9" w:rsidP="00F96CB9">
      <w:pPr>
        <w:pStyle w:val="Heading3"/>
      </w:pPr>
      <w:bookmarkStart w:id="73" w:name="_Toc214057133"/>
      <w:r w:rsidRPr="004D3934">
        <w:t>Temperature Sensing</w:t>
      </w:r>
      <w:r w:rsidR="00037BC7" w:rsidRPr="004D3934">
        <w:t xml:space="preserve"> </w:t>
      </w:r>
      <w:r w:rsidR="00E36DFA">
        <w:t>Sub</w:t>
      </w:r>
      <w:r w:rsidR="00571D43">
        <w:t>s</w:t>
      </w:r>
      <w:r w:rsidR="00037BC7" w:rsidRPr="004D3934">
        <w:t>ystem</w:t>
      </w:r>
      <w:r w:rsidR="00312F6B" w:rsidRPr="004D3934">
        <w:t xml:space="preserve"> (TSS)</w:t>
      </w:r>
      <w:bookmarkEnd w:id="73"/>
    </w:p>
    <w:p w14:paraId="2E1946DF" w14:textId="0DEC07F1" w:rsidR="000001F6" w:rsidRPr="000001F6" w:rsidRDefault="000001F6" w:rsidP="004F2EAF">
      <w:pPr>
        <w:pStyle w:val="Heading4"/>
      </w:pPr>
      <w:r>
        <w:t xml:space="preserve">Subsystem </w:t>
      </w:r>
      <w:r w:rsidR="006A082C">
        <w:t>Function</w:t>
      </w:r>
      <w:r w:rsidR="001B3C3A">
        <w:t xml:space="preserve"> &amp; Design</w:t>
      </w:r>
    </w:p>
    <w:p w14:paraId="2AF3840B" w14:textId="3458C3E6" w:rsidR="00591F8D" w:rsidRPr="000B667E" w:rsidRDefault="007438F7" w:rsidP="00F02758">
      <w:pPr>
        <w:pStyle w:val="Level3Text"/>
      </w:pPr>
      <w:r>
        <w:t xml:space="preserve">The </w:t>
      </w:r>
      <w:r w:rsidR="009D0E1D">
        <w:t xml:space="preserve">TSS converts </w:t>
      </w:r>
      <w:r w:rsidR="001F6AD0">
        <w:t xml:space="preserve">the </w:t>
      </w:r>
      <w:r w:rsidR="00CB03DF">
        <w:t xml:space="preserve">voltage </w:t>
      </w:r>
      <w:r w:rsidR="004638C7">
        <w:t xml:space="preserve">readings of the </w:t>
      </w:r>
      <w:r w:rsidR="009D0E1D">
        <w:t>cryo</w:t>
      </w:r>
      <w:r w:rsidR="006D0849">
        <w:t>genic</w:t>
      </w:r>
      <w:r w:rsidR="009D0E1D">
        <w:t xml:space="preserve"> </w:t>
      </w:r>
      <w:r w:rsidR="00362592">
        <w:t>Resistance Temperature Detector (RTD)</w:t>
      </w:r>
      <w:r w:rsidR="006D0849">
        <w:t>, the temperature sensor on the cryo</w:t>
      </w:r>
      <w:r w:rsidR="00A00BFC">
        <w:t>stat</w:t>
      </w:r>
      <w:r w:rsidR="006D0849">
        <w:t xml:space="preserve"> PCB,</w:t>
      </w:r>
      <w:r w:rsidR="009D0E1D">
        <w:t xml:space="preserve"> </w:t>
      </w:r>
      <w:commentRangeStart w:id="74"/>
      <w:r w:rsidR="009D0E1D">
        <w:t xml:space="preserve">to </w:t>
      </w:r>
      <w:r w:rsidR="004638C7">
        <w:t xml:space="preserve">digital </w:t>
      </w:r>
      <w:r w:rsidR="009D0E1D">
        <w:t xml:space="preserve">temperature </w:t>
      </w:r>
      <w:commentRangeEnd w:id="74"/>
      <w:r>
        <w:rPr>
          <w:rStyle w:val="CommentReference"/>
          <w:sz w:val="22"/>
          <w:szCs w:val="22"/>
        </w:rPr>
        <w:commentReference w:id="74"/>
      </w:r>
      <w:r w:rsidR="004638C7">
        <w:t xml:space="preserve">data </w:t>
      </w:r>
      <w:r w:rsidR="009D0E1D">
        <w:t xml:space="preserve">and transmits </w:t>
      </w:r>
      <w:r w:rsidR="00A01DCF">
        <w:t xml:space="preserve">that data to the Main MCU. </w:t>
      </w:r>
      <w:r w:rsidR="000A10DA">
        <w:t>The system</w:t>
      </w:r>
      <w:r w:rsidR="00AB5E00">
        <w:t xml:space="preserve"> will use PT1000 RTD (Model Number: </w:t>
      </w:r>
      <w:r w:rsidR="00812714">
        <w:t>ERTD2-PT-1000-A-3850</w:t>
      </w:r>
      <w:r w:rsidR="00C81822">
        <w:t xml:space="preserve"> from Variohm</w:t>
      </w:r>
      <w:r w:rsidR="002E3077">
        <w:t xml:space="preserve">) and </w:t>
      </w:r>
      <w:r w:rsidR="00D23DF3">
        <w:t>delta-sigma ADC (</w:t>
      </w:r>
      <w:r w:rsidR="00FE692B">
        <w:t xml:space="preserve">Model Number: </w:t>
      </w:r>
      <w:r w:rsidR="00664F3E">
        <w:t>ADS124S06 from TI)</w:t>
      </w:r>
      <w:r w:rsidR="008E5770">
        <w:t xml:space="preserve"> for </w:t>
      </w:r>
      <w:r w:rsidR="00D61073">
        <w:t>data read out.</w:t>
      </w:r>
      <w:r w:rsidR="00CC602F">
        <w:t xml:space="preserve"> </w:t>
      </w:r>
      <w:r w:rsidR="00D05EAF">
        <w:t xml:space="preserve">The PT1000 is connected </w:t>
      </w:r>
      <w:r w:rsidR="00F54385">
        <w:t xml:space="preserve">to the </w:t>
      </w:r>
      <w:r w:rsidR="008B6F1D">
        <w:t xml:space="preserve">ADS124S06 </w:t>
      </w:r>
      <w:r w:rsidR="00F54385">
        <w:t>via</w:t>
      </w:r>
      <w:r w:rsidR="008B6F1D">
        <w:t xml:space="preserve"> </w:t>
      </w:r>
      <w:r w:rsidR="00037002">
        <w:t xml:space="preserve">a four-wire </w:t>
      </w:r>
      <w:r w:rsidR="00F54385">
        <w:t>Kelvin</w:t>
      </w:r>
      <w:r w:rsidR="00037002">
        <w:t xml:space="preserve"> connection</w:t>
      </w:r>
      <w:r w:rsidR="00F54385">
        <w:t xml:space="preserve">, which </w:t>
      </w:r>
      <w:r w:rsidR="0089232B">
        <w:t>reduces</w:t>
      </w:r>
      <w:r w:rsidR="002B3296">
        <w:t xml:space="preserve"> noise and </w:t>
      </w:r>
      <w:r w:rsidR="00F54385">
        <w:t>enhances</w:t>
      </w:r>
      <w:r w:rsidR="002B3296">
        <w:t xml:space="preserve"> </w:t>
      </w:r>
      <w:r w:rsidR="001D0788">
        <w:t>accuracy.</w:t>
      </w:r>
      <w:r w:rsidR="00CC602F">
        <w:t xml:space="preserve"> The ADS124S06 communicates with the Main MCU over SPI</w:t>
      </w:r>
      <w:r w:rsidR="006675E7">
        <w:t>. The system should be able</w:t>
      </w:r>
      <w:r w:rsidR="00CC602F">
        <w:t xml:space="preserve"> to meet requirement ACC-1 (±0.5 K accuracy at 77 K, </w:t>
      </w:r>
      <w:commentRangeStart w:id="75"/>
      <w:r w:rsidR="00CC602F">
        <w:t>≤0.2 K drift over 10 minutes</w:t>
      </w:r>
      <w:commentRangeEnd w:id="75"/>
      <w:r>
        <w:rPr>
          <w:rStyle w:val="CommentReference"/>
          <w:sz w:val="22"/>
          <w:szCs w:val="22"/>
        </w:rPr>
        <w:commentReference w:id="75"/>
      </w:r>
      <w:r w:rsidR="00CC602F">
        <w:t>) after calibration.</w:t>
      </w:r>
    </w:p>
    <w:p w14:paraId="74700040" w14:textId="69B5BF79" w:rsidR="00922BC7" w:rsidRDefault="00335FCE" w:rsidP="004F2EAF">
      <w:pPr>
        <w:pStyle w:val="Heading4"/>
      </w:pPr>
      <w:r>
        <w:t xml:space="preserve">System </w:t>
      </w:r>
      <w:r w:rsidRPr="000001F6">
        <w:t>Interface</w:t>
      </w:r>
    </w:p>
    <w:p w14:paraId="617DCDFB" w14:textId="0979FF51" w:rsidR="00F6431E" w:rsidRPr="0031678F" w:rsidRDefault="00F6431E" w:rsidP="00F6431E">
      <w:pPr>
        <w:pStyle w:val="Level4Text"/>
        <w:rPr>
          <w:color w:val="000000" w:themeColor="text1"/>
        </w:rPr>
      </w:pPr>
      <w:r w:rsidRPr="0031678F">
        <w:rPr>
          <w:color w:val="000000" w:themeColor="text1"/>
        </w:rPr>
        <w:t xml:space="preserve">The TSS interfaces thermally with the cryostat environment via the </w:t>
      </w:r>
      <w:r w:rsidR="005F7422" w:rsidRPr="0031678F">
        <w:rPr>
          <w:color w:val="000000" w:themeColor="text1"/>
        </w:rPr>
        <w:t>sample</w:t>
      </w:r>
      <w:r w:rsidRPr="0031678F">
        <w:rPr>
          <w:color w:val="000000" w:themeColor="text1"/>
        </w:rPr>
        <w:t xml:space="preserve"> </w:t>
      </w:r>
      <w:r w:rsidR="00322BD1" w:rsidRPr="0031678F">
        <w:rPr>
          <w:color w:val="000000" w:themeColor="text1"/>
        </w:rPr>
        <w:t>holder</w:t>
      </w:r>
      <w:r w:rsidRPr="0031678F">
        <w:rPr>
          <w:color w:val="000000" w:themeColor="text1"/>
        </w:rPr>
        <w:t xml:space="preserve"> and electrically with the </w:t>
      </w:r>
      <w:r w:rsidR="00CB0847" w:rsidRPr="0031678F">
        <w:rPr>
          <w:color w:val="000000" w:themeColor="text1"/>
        </w:rPr>
        <w:t>main</w:t>
      </w:r>
      <w:r w:rsidRPr="0031678F">
        <w:rPr>
          <w:color w:val="000000" w:themeColor="text1"/>
        </w:rPr>
        <w:t xml:space="preserve"> MCU</w:t>
      </w:r>
      <w:r w:rsidR="002B15DB" w:rsidRPr="0031678F">
        <w:rPr>
          <w:color w:val="000000" w:themeColor="text1"/>
        </w:rPr>
        <w:t xml:space="preserve"> as summarized below in </w:t>
      </w:r>
      <w:r w:rsidR="002B15DB" w:rsidRPr="0031678F">
        <w:rPr>
          <w:color w:val="000000" w:themeColor="text1"/>
        </w:rPr>
        <w:fldChar w:fldCharType="begin"/>
      </w:r>
      <w:r w:rsidR="002B15DB" w:rsidRPr="0031678F">
        <w:rPr>
          <w:color w:val="000000" w:themeColor="text1"/>
        </w:rPr>
        <w:instrText xml:space="preserve"> REF _Ref214054474 \h </w:instrText>
      </w:r>
      <w:r w:rsidR="002B15DB" w:rsidRPr="0031678F">
        <w:rPr>
          <w:color w:val="000000" w:themeColor="text1"/>
        </w:rPr>
      </w:r>
      <w:r w:rsidR="002B15DB" w:rsidRPr="0031678F">
        <w:rPr>
          <w:color w:val="000000" w:themeColor="text1"/>
        </w:rPr>
        <w:fldChar w:fldCharType="separate"/>
      </w:r>
      <w:r w:rsidR="002B15DB">
        <w:t>Table 2</w:t>
      </w:r>
      <w:r w:rsidR="002B15DB" w:rsidRPr="0031678F">
        <w:rPr>
          <w:color w:val="000000" w:themeColor="text1"/>
        </w:rPr>
        <w:fldChar w:fldCharType="end"/>
      </w:r>
      <w:r w:rsidR="002B15DB" w:rsidRPr="0031678F">
        <w:rPr>
          <w:color w:val="000000" w:themeColor="text1"/>
        </w:rPr>
        <w:t>.</w:t>
      </w:r>
    </w:p>
    <w:p w14:paraId="68314F0B" w14:textId="17EA46B4" w:rsidR="002D3309" w:rsidRDefault="00450868" w:rsidP="004F2EAF">
      <w:pPr>
        <w:pStyle w:val="Heading4"/>
      </w:pPr>
      <w:r>
        <w:t>Circuit Diagram</w:t>
      </w:r>
    </w:p>
    <w:p w14:paraId="4541D7CE" w14:textId="6E6B1A31" w:rsidR="00432A56" w:rsidRDefault="003B696B" w:rsidP="006808CE">
      <w:pPr>
        <w:pStyle w:val="Level4Text"/>
      </w:pPr>
      <w:commentRangeStart w:id="76"/>
      <w:r w:rsidRPr="003B696B">
        <w:rPr>
          <w:noProof/>
        </w:rPr>
        <w:drawing>
          <wp:inline distT="0" distB="0" distL="0" distR="0" wp14:anchorId="4A9221D1" wp14:editId="2EFA1F98">
            <wp:extent cx="4758788" cy="3589630"/>
            <wp:effectExtent l="0" t="0" r="3810" b="0"/>
            <wp:docPr id="163804269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2698" name="Picture 1" descr="A diagram of a circuit&#10;&#10;AI-generated content may be incorrect."/>
                    <pic:cNvPicPr/>
                  </pic:nvPicPr>
                  <pic:blipFill rotWithShape="1">
                    <a:blip r:embed="rId34"/>
                    <a:srcRect l="13899" t="5824"/>
                    <a:stretch>
                      <a:fillRect/>
                    </a:stretch>
                  </pic:blipFill>
                  <pic:spPr bwMode="auto">
                    <a:xfrm>
                      <a:off x="0" y="0"/>
                      <a:ext cx="4780298" cy="3605855"/>
                    </a:xfrm>
                    <a:prstGeom prst="rect">
                      <a:avLst/>
                    </a:prstGeom>
                    <a:ln>
                      <a:noFill/>
                    </a:ln>
                    <a:extLst>
                      <a:ext uri="{53640926-AAD7-44D8-BBD7-CCE9431645EC}">
                        <a14:shadowObscured xmlns:a14="http://schemas.microsoft.com/office/drawing/2010/main"/>
                      </a:ext>
                    </a:extLst>
                  </pic:spPr>
                </pic:pic>
              </a:graphicData>
            </a:graphic>
          </wp:inline>
        </w:drawing>
      </w:r>
      <w:commentRangeEnd w:id="76"/>
      <w:r w:rsidR="005B5923">
        <w:rPr>
          <w:rStyle w:val="CommentReference"/>
          <w:sz w:val="22"/>
          <w:szCs w:val="22"/>
        </w:rPr>
        <w:commentReference w:id="76"/>
      </w:r>
    </w:p>
    <w:p w14:paraId="3B685893" w14:textId="181A5EE7" w:rsidR="00D12FF6" w:rsidRDefault="00432A56" w:rsidP="008C487F">
      <w:pPr>
        <w:pStyle w:val="Caption"/>
        <w:ind w:firstLine="630"/>
        <w:jc w:val="center"/>
        <w:rPr>
          <w:color w:val="000000" w:themeColor="text1"/>
        </w:rPr>
      </w:pPr>
      <w:bookmarkStart w:id="77" w:name="_Ref214054528"/>
      <w:r>
        <w:t xml:space="preserve">Figure </w:t>
      </w:r>
      <w:r>
        <w:fldChar w:fldCharType="begin"/>
      </w:r>
      <w:r>
        <w:instrText xml:space="preserve"> SEQ Figure \* ARABIC </w:instrText>
      </w:r>
      <w:r>
        <w:fldChar w:fldCharType="separate"/>
      </w:r>
      <w:r w:rsidR="00C61AD4">
        <w:rPr>
          <w:noProof/>
        </w:rPr>
        <w:t>10</w:t>
      </w:r>
      <w:r>
        <w:fldChar w:fldCharType="end"/>
      </w:r>
      <w:bookmarkEnd w:id="77"/>
      <w:r w:rsidR="005B5923">
        <w:t>:</w:t>
      </w:r>
      <w:r>
        <w:t xml:space="preserve"> Four-Wire RTD, Low-Side Reference Measurement Circuit</w:t>
      </w:r>
      <w:r w:rsidR="00351D4C">
        <w:t xml:space="preserve"> </w:t>
      </w:r>
      <w:sdt>
        <w:sdtPr>
          <w:rPr>
            <w:color w:val="000000"/>
          </w:rPr>
          <w:tag w:val="MENDELEY_CITATION_v3_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"/>
          <w:id w:val="-1493098194"/>
          <w:placeholder>
            <w:docPart w:val="4FBB7A1BB09C440B9891F41E177AF479"/>
          </w:placeholder>
        </w:sdtPr>
        <w:sdtContent>
          <w:r w:rsidR="009B72F9" w:rsidRPr="009B72F9">
            <w:rPr>
              <w:color w:val="000000"/>
            </w:rPr>
            <w:t>[1]</w:t>
          </w:r>
        </w:sdtContent>
      </w:sdt>
    </w:p>
    <w:p w14:paraId="67F5C863" w14:textId="04CEA5F7" w:rsidR="00060BC2" w:rsidRPr="0031678F" w:rsidRDefault="003C2BBE" w:rsidP="00DE5B94">
      <w:pPr>
        <w:pStyle w:val="Level4Text"/>
        <w:rPr>
          <w:color w:val="000000" w:themeColor="text1"/>
        </w:rPr>
      </w:pPr>
      <w:r w:rsidRPr="0031678F">
        <w:rPr>
          <w:color w:val="000000" w:themeColor="text1"/>
        </w:rPr>
        <w:fldChar w:fldCharType="begin"/>
      </w:r>
      <w:r w:rsidRPr="0031678F">
        <w:rPr>
          <w:color w:val="000000" w:themeColor="text1"/>
        </w:rPr>
        <w:instrText xml:space="preserve"> REF _Ref214054528 \h </w:instrText>
      </w:r>
      <w:r w:rsidRPr="0031678F">
        <w:rPr>
          <w:color w:val="000000" w:themeColor="text1"/>
        </w:rPr>
      </w:r>
      <w:r w:rsidRPr="0031678F">
        <w:rPr>
          <w:color w:val="000000" w:themeColor="text1"/>
        </w:rPr>
        <w:fldChar w:fldCharType="separate"/>
      </w:r>
      <w:r>
        <w:t>Figure 10</w:t>
      </w:r>
      <w:r w:rsidRPr="0031678F">
        <w:rPr>
          <w:color w:val="000000" w:themeColor="text1"/>
        </w:rPr>
        <w:fldChar w:fldCharType="end"/>
      </w:r>
      <w:r w:rsidRPr="0031678F">
        <w:rPr>
          <w:color w:val="000000" w:themeColor="text1"/>
        </w:rPr>
        <w:t xml:space="preserve"> shows the four-wire, low-side reference configuration used for the PT1000</w:t>
      </w:r>
      <w:r w:rsidR="000E2CBC" w:rsidRPr="0031678F">
        <w:rPr>
          <w:color w:val="000000" w:themeColor="text1"/>
        </w:rPr>
        <w:t xml:space="preserve"> and ADS124S06</w:t>
      </w:r>
      <w:r w:rsidR="00B071C4" w:rsidRPr="0031678F">
        <w:rPr>
          <w:color w:val="000000" w:themeColor="text1"/>
        </w:rPr>
        <w:t xml:space="preserve">. </w:t>
      </w:r>
      <w:r w:rsidR="00977E72" w:rsidRPr="0031678F">
        <w:rPr>
          <w:color w:val="000000" w:themeColor="text1"/>
        </w:rPr>
        <w:t xml:space="preserve">The ADS124S06 provides a programmable excitation current (nominal 500 µA) through the RTD and a precision reference resistor,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REF</m:t>
            </m:r>
          </m:sub>
        </m:sSub>
      </m:oMath>
      <w:r w:rsidR="00977E72" w:rsidRPr="0031678F">
        <w:rPr>
          <w:color w:val="000000" w:themeColor="text1"/>
        </w:rPr>
        <w:t>.</w:t>
      </w:r>
      <w:r w:rsidR="0083159A" w:rsidRPr="0031678F">
        <w:rPr>
          <w:color w:val="000000" w:themeColor="text1"/>
        </w:rPr>
        <w:t xml:space="preserve"> The differential voltage across the RTD is detected via a Kelvin connection and converted by the internal PGA and delta-sigma ADC.</w:t>
      </w:r>
    </w:p>
    <w:p w14:paraId="1DAD8165" w14:textId="5AE00A71" w:rsidR="00B92E80" w:rsidRPr="00B92E80" w:rsidRDefault="004572C0" w:rsidP="004F2EAF">
      <w:pPr>
        <w:pStyle w:val="Heading4"/>
      </w:pPr>
      <w:r>
        <w:t xml:space="preserve">System Sequence </w:t>
      </w:r>
      <w:r w:rsidR="0038119A">
        <w:t>Diagram</w:t>
      </w:r>
    </w:p>
    <w:p w14:paraId="3FFD5454" w14:textId="5DFE9400" w:rsidR="003A3F31" w:rsidRDefault="000D229C" w:rsidP="006808CE">
      <w:pPr>
        <w:pStyle w:val="Level4Text"/>
      </w:pPr>
      <w:commentRangeStart w:id="78"/>
      <w:r>
        <w:rPr>
          <w:noProof/>
        </w:rPr>
        <w:drawing>
          <wp:inline distT="0" distB="0" distL="0" distR="0" wp14:anchorId="54F5FB0C" wp14:editId="32BA63D4">
            <wp:extent cx="4698853" cy="4699385"/>
            <wp:effectExtent l="0" t="0" r="6985" b="6350"/>
            <wp:docPr id="538256504"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56504" name="Picture 10" descr="A diagram of a computer program&#10;&#10;AI-generated content may be incorrect."/>
                    <pic:cNvPicPr/>
                  </pic:nvPicPr>
                  <pic:blipFill rotWithShape="1">
                    <a:blip r:embed="rId35" cstate="print">
                      <a:extLst>
                        <a:ext uri="{28A0092B-C50C-407E-A947-70E740481C1C}">
                          <a14:useLocalDpi xmlns:a14="http://schemas.microsoft.com/office/drawing/2010/main" val="0"/>
                        </a:ext>
                      </a:extLst>
                    </a:blip>
                    <a:srcRect l="8626" t="7656" r="7604" b="7504"/>
                    <a:stretch>
                      <a:fillRect/>
                    </a:stretch>
                  </pic:blipFill>
                  <pic:spPr bwMode="auto">
                    <a:xfrm>
                      <a:off x="0" y="0"/>
                      <a:ext cx="4712531" cy="4713065"/>
                    </a:xfrm>
                    <a:prstGeom prst="rect">
                      <a:avLst/>
                    </a:prstGeom>
                    <a:ln>
                      <a:noFill/>
                    </a:ln>
                    <a:extLst>
                      <a:ext uri="{53640926-AAD7-44D8-BBD7-CCE9431645EC}">
                        <a14:shadowObscured xmlns:a14="http://schemas.microsoft.com/office/drawing/2010/main"/>
                      </a:ext>
                    </a:extLst>
                  </pic:spPr>
                </pic:pic>
              </a:graphicData>
            </a:graphic>
          </wp:inline>
        </w:drawing>
      </w:r>
      <w:commentRangeEnd w:id="78"/>
      <w:r w:rsidR="009C31CE">
        <w:rPr>
          <w:rStyle w:val="CommentReference"/>
          <w:sz w:val="22"/>
          <w:szCs w:val="22"/>
        </w:rPr>
        <w:commentReference w:id="78"/>
      </w:r>
    </w:p>
    <w:p w14:paraId="3E974956" w14:textId="4826DB5B" w:rsidR="007C43E1" w:rsidRDefault="003A3F31" w:rsidP="005B5923">
      <w:pPr>
        <w:pStyle w:val="Caption"/>
        <w:ind w:firstLine="450"/>
        <w:jc w:val="center"/>
      </w:pPr>
      <w:bookmarkStart w:id="79" w:name="_Ref214054931"/>
      <w:commentRangeStart w:id="80"/>
      <w:r>
        <w:t xml:space="preserve">Figure </w:t>
      </w:r>
      <w:r>
        <w:fldChar w:fldCharType="begin"/>
      </w:r>
      <w:r>
        <w:instrText xml:space="preserve"> SEQ Figure \* ARABIC </w:instrText>
      </w:r>
      <w:r>
        <w:fldChar w:fldCharType="separate"/>
      </w:r>
      <w:r w:rsidR="00813F18" w:rsidRPr="1D1E0C00">
        <w:rPr>
          <w:noProof/>
        </w:rPr>
        <w:t>11</w:t>
      </w:r>
      <w:r>
        <w:fldChar w:fldCharType="end"/>
      </w:r>
      <w:bookmarkEnd w:id="79"/>
      <w:r w:rsidR="005B5923">
        <w:t>:</w:t>
      </w:r>
      <w:r>
        <w:t xml:space="preserve"> TSS One-Shot Measurement Sequence</w:t>
      </w:r>
      <w:commentRangeEnd w:id="80"/>
      <w:r>
        <w:rPr>
          <w:rStyle w:val="CommentReference"/>
          <w:sz w:val="18"/>
          <w:szCs w:val="18"/>
        </w:rPr>
        <w:commentReference w:id="80"/>
      </w:r>
    </w:p>
    <w:p w14:paraId="7744499C" w14:textId="28EA8703" w:rsidR="00266916" w:rsidRPr="0031678F" w:rsidRDefault="00266916" w:rsidP="00266916">
      <w:pPr>
        <w:pStyle w:val="Level4Text"/>
        <w:rPr>
          <w:color w:val="000000" w:themeColor="text1"/>
        </w:rPr>
      </w:pPr>
      <w:r w:rsidRPr="0031678F">
        <w:rPr>
          <w:color w:val="000000" w:themeColor="text1"/>
        </w:rPr>
        <w:fldChar w:fldCharType="begin"/>
      </w:r>
      <w:r w:rsidRPr="0031678F">
        <w:rPr>
          <w:color w:val="000000" w:themeColor="text1"/>
        </w:rPr>
        <w:instrText xml:space="preserve"> REF _Ref214054931 \h </w:instrText>
      </w:r>
      <w:r w:rsidRPr="0031678F">
        <w:rPr>
          <w:color w:val="000000" w:themeColor="text1"/>
        </w:rPr>
      </w:r>
      <w:r w:rsidRPr="0031678F">
        <w:rPr>
          <w:color w:val="000000" w:themeColor="text1"/>
        </w:rPr>
        <w:fldChar w:fldCharType="separate"/>
      </w:r>
      <w:r>
        <w:t>Figure 11</w:t>
      </w:r>
      <w:r w:rsidRPr="0031678F">
        <w:rPr>
          <w:color w:val="000000" w:themeColor="text1"/>
        </w:rPr>
        <w:fldChar w:fldCharType="end"/>
      </w:r>
      <w:r w:rsidRPr="0031678F">
        <w:rPr>
          <w:color w:val="000000" w:themeColor="text1"/>
        </w:rPr>
        <w:t xml:space="preserve"> </w:t>
      </w:r>
      <w:r w:rsidR="004A279E" w:rsidRPr="0031678F">
        <w:rPr>
          <w:color w:val="000000" w:themeColor="text1"/>
        </w:rPr>
        <w:t xml:space="preserve"> illustrates the one-shot temperature measurement sequence of the TSS.</w:t>
      </w:r>
      <w:r w:rsidR="00A54D31" w:rsidRPr="0031678F">
        <w:rPr>
          <w:color w:val="000000" w:themeColor="text1"/>
        </w:rPr>
        <w:t xml:space="preserve"> The measurement can either be requested by the </w:t>
      </w:r>
      <w:r w:rsidR="0050099C" w:rsidRPr="0031678F">
        <w:rPr>
          <w:color w:val="000000" w:themeColor="text1"/>
        </w:rPr>
        <w:t>u</w:t>
      </w:r>
      <w:r w:rsidR="00A54D31" w:rsidRPr="0031678F">
        <w:rPr>
          <w:color w:val="000000" w:themeColor="text1"/>
        </w:rPr>
        <w:t xml:space="preserve">ser through the UI or </w:t>
      </w:r>
      <w:r w:rsidR="00E602D2" w:rsidRPr="0031678F">
        <w:rPr>
          <w:color w:val="000000" w:themeColor="text1"/>
        </w:rPr>
        <w:t xml:space="preserve">self-initialized through MCU control program if needed. </w:t>
      </w:r>
      <w:r w:rsidR="00CB7910" w:rsidRPr="0031678F">
        <w:rPr>
          <w:color w:val="000000" w:themeColor="text1"/>
        </w:rPr>
        <w:t>Upon requirement the MCU configures the ADS124S06 by writing its configuration registers (input multiplexer, IDAC magnitude, PGA gain, reference selection, and data rate) over the Serial Peripheral Interface (SPI).</w:t>
      </w:r>
      <w:r w:rsidR="00036D7E" w:rsidRPr="0031678F">
        <w:rPr>
          <w:color w:val="000000" w:themeColor="text1"/>
        </w:rPr>
        <w:t xml:space="preserve"> </w:t>
      </w:r>
      <w:r w:rsidR="006A48A0" w:rsidRPr="0031678F">
        <w:rPr>
          <w:color w:val="000000" w:themeColor="text1"/>
        </w:rPr>
        <w:t xml:space="preserve">Then, the MCU </w:t>
      </w:r>
      <w:r w:rsidR="0050099C" w:rsidRPr="0031678F">
        <w:rPr>
          <w:color w:val="000000" w:themeColor="text1"/>
        </w:rPr>
        <w:t>waits for</w:t>
      </w:r>
      <w:r w:rsidR="006A48A0" w:rsidRPr="0031678F">
        <w:rPr>
          <w:color w:val="000000" w:themeColor="text1"/>
        </w:rPr>
        <w:t xml:space="preserve"> the ADS124S06 to </w:t>
      </w:r>
      <w:r w:rsidR="007E68A2" w:rsidRPr="0031678F">
        <w:rPr>
          <w:color w:val="000000" w:themeColor="text1"/>
        </w:rPr>
        <w:t>send</w:t>
      </w:r>
      <w:r w:rsidR="006A48A0" w:rsidRPr="0031678F">
        <w:rPr>
          <w:color w:val="000000" w:themeColor="text1"/>
        </w:rPr>
        <w:t xml:space="preserve"> the data-ready signal. Upon </w:t>
      </w:r>
      <w:r w:rsidR="00322B52" w:rsidRPr="0031678F">
        <w:rPr>
          <w:color w:val="000000" w:themeColor="text1"/>
        </w:rPr>
        <w:t>the</w:t>
      </w:r>
      <w:r w:rsidR="006A48A0" w:rsidRPr="0031678F">
        <w:rPr>
          <w:color w:val="000000" w:themeColor="text1"/>
        </w:rPr>
        <w:t xml:space="preserve"> detection</w:t>
      </w:r>
      <w:r w:rsidR="00677483" w:rsidRPr="0031678F">
        <w:rPr>
          <w:color w:val="000000" w:themeColor="text1"/>
        </w:rPr>
        <w:t xml:space="preserve"> of the ready signal</w:t>
      </w:r>
      <w:r w:rsidR="006A48A0" w:rsidRPr="0031678F">
        <w:rPr>
          <w:color w:val="000000" w:themeColor="text1"/>
        </w:rPr>
        <w:t>, the MCU transmits an RDATA command</w:t>
      </w:r>
      <w:r w:rsidR="00AE4AC7" w:rsidRPr="0031678F">
        <w:rPr>
          <w:color w:val="000000" w:themeColor="text1"/>
        </w:rPr>
        <w:t xml:space="preserve"> to get</w:t>
      </w:r>
      <w:r w:rsidR="006A48A0" w:rsidRPr="0031678F">
        <w:rPr>
          <w:color w:val="000000" w:themeColor="text1"/>
        </w:rPr>
        <w:t xml:space="preserve"> the 24-bit RTD conversion result and converts the raw code to a calibrated temperature value. Finally, the MCU</w:t>
      </w:r>
      <w:r w:rsidR="002E3BDC" w:rsidRPr="0031678F">
        <w:rPr>
          <w:color w:val="000000" w:themeColor="text1"/>
        </w:rPr>
        <w:t xml:space="preserve"> stores </w:t>
      </w:r>
      <w:r w:rsidR="006221B1" w:rsidRPr="0031678F">
        <w:rPr>
          <w:color w:val="000000" w:themeColor="text1"/>
        </w:rPr>
        <w:t>and, if needed</w:t>
      </w:r>
      <w:r w:rsidR="00BB3A15" w:rsidRPr="0031678F">
        <w:rPr>
          <w:color w:val="000000" w:themeColor="text1"/>
        </w:rPr>
        <w:t>,</w:t>
      </w:r>
      <w:r w:rsidR="006A48A0" w:rsidRPr="0031678F">
        <w:rPr>
          <w:color w:val="000000" w:themeColor="text1"/>
        </w:rPr>
        <w:t xml:space="preserve"> returns the temperature sample (and optionally, status/meta-data) to the UI for display.</w:t>
      </w:r>
    </w:p>
    <w:p w14:paraId="7B55CCDD" w14:textId="43CF11D2" w:rsidR="00392155" w:rsidRDefault="00916BC2" w:rsidP="00B65C57">
      <w:pPr>
        <w:pStyle w:val="Heading3"/>
      </w:pPr>
      <w:bookmarkStart w:id="81" w:name="_Toc214057134"/>
      <w:r w:rsidRPr="00776561">
        <w:t>System</w:t>
      </w:r>
      <w:r>
        <w:t xml:space="preserve"> Software</w:t>
      </w:r>
      <w:r w:rsidR="00F72EE7">
        <w:t xml:space="preserve">: Measurement </w:t>
      </w:r>
      <w:r w:rsidR="0046716A">
        <w:t xml:space="preserve">Automation </w:t>
      </w:r>
      <w:r w:rsidR="006949A0">
        <w:t>and UI</w:t>
      </w:r>
      <w:bookmarkEnd w:id="81"/>
    </w:p>
    <w:p w14:paraId="0D2909C9" w14:textId="35919863" w:rsidR="00F71A1B" w:rsidRPr="00D25117" w:rsidRDefault="0083780A" w:rsidP="00F71A1B">
      <w:pPr>
        <w:pStyle w:val="Level3Text"/>
      </w:pPr>
      <w:r>
        <w:t xml:space="preserve">This section provides an overview of the current design of the </w:t>
      </w:r>
      <w:r w:rsidR="0046716A">
        <w:t>semi</w:t>
      </w:r>
      <w:r>
        <w:t>automatic</w:t>
      </w:r>
      <w:r w:rsidR="0046716A">
        <w:t xml:space="preserve"> </w:t>
      </w:r>
      <w:r>
        <w:t>measurement software and its interface.</w:t>
      </w:r>
      <w:r w:rsidR="0046716A">
        <w:t xml:space="preserve"> Note that the measurement is semiautomatic because the user still has to manually</w:t>
      </w:r>
      <w:ins w:id="82" w:author="Brooks, Nathan" w:date="2025-11-15T20:12:00Z">
        <w:r w:rsidR="0ED93803">
          <w:t xml:space="preserve"> disconnect/reconfigure/reconnect </w:t>
        </w:r>
      </w:ins>
      <w:del w:id="83" w:author="Brooks, Nathan" w:date="2025-11-15T20:12:00Z">
        <w:r w:rsidDel="0046716A">
          <w:delText xml:space="preserve"> </w:delText>
        </w:r>
        <w:r w:rsidDel="00D25117">
          <w:delText xml:space="preserve">rotate </w:delText>
        </w:r>
      </w:del>
      <w:r w:rsidR="0046716A">
        <w:t xml:space="preserve">the </w:t>
      </w:r>
      <w:r w:rsidR="003D3BC1">
        <w:t>wiring connections</w:t>
      </w:r>
      <w:r w:rsidR="00D25117">
        <w:t xml:space="preserve"> to the power supply and multimeter during the Van der Pauw measurement sequence. </w:t>
      </w:r>
    </w:p>
    <w:p w14:paraId="10FEADBB" w14:textId="03645800" w:rsidR="0002411E" w:rsidRPr="00780DD3" w:rsidRDefault="00913640" w:rsidP="00E80D21">
      <w:pPr>
        <w:pStyle w:val="Heading4"/>
      </w:pPr>
      <w:r w:rsidRPr="00913640">
        <w:t xml:space="preserve">Subsystem </w:t>
      </w:r>
      <w:r w:rsidR="00AD6660">
        <w:t>D</w:t>
      </w:r>
      <w:r w:rsidRPr="00913640">
        <w:t>ecomposition</w:t>
      </w:r>
    </w:p>
    <w:p w14:paraId="774266D2" w14:textId="502039DD" w:rsidR="00DC366B" w:rsidRDefault="00DC366B" w:rsidP="00721E6C">
      <w:pPr>
        <w:pStyle w:val="Caption"/>
        <w:keepNext/>
        <w:spacing w:after="0"/>
        <w:ind w:firstLine="720"/>
      </w:pPr>
      <w:r>
        <w:t xml:space="preserve">Table </w:t>
      </w:r>
      <w:r>
        <w:fldChar w:fldCharType="begin"/>
      </w:r>
      <w:r>
        <w:instrText xml:space="preserve"> SEQ Table \* </w:instrText>
      </w:r>
      <w:r w:rsidR="008C487F">
        <w:instrText>ARABIC</w:instrText>
      </w:r>
      <w:r>
        <w:instrText xml:space="preserve"> </w:instrText>
      </w:r>
      <w:r>
        <w:fldChar w:fldCharType="separate"/>
      </w:r>
      <w:r w:rsidR="00595C30">
        <w:rPr>
          <w:noProof/>
        </w:rPr>
        <w:t>3</w:t>
      </w:r>
      <w:r>
        <w:fldChar w:fldCharType="end"/>
      </w:r>
      <w:r w:rsidR="009432AA">
        <w:t>:</w:t>
      </w:r>
      <w:r w:rsidR="00FB2523">
        <w:t xml:space="preserve"> </w:t>
      </w:r>
      <w:r w:rsidRPr="00477278">
        <w:t xml:space="preserve">Software </w:t>
      </w:r>
      <w:r w:rsidR="009D2BAA">
        <w:t>C</w:t>
      </w:r>
      <w:r w:rsidRPr="00477278">
        <w:t>omponents</w:t>
      </w:r>
    </w:p>
    <w:tbl>
      <w:tblPr>
        <w:tblStyle w:val="TableGridLight"/>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2878"/>
        <w:gridCol w:w="2879"/>
      </w:tblGrid>
      <w:tr w:rsidR="00A3791A" w:rsidRPr="00966D0E" w14:paraId="238DF9E0" w14:textId="77777777" w:rsidTr="1D1E0C00">
        <w:trPr>
          <w:trHeight w:val="549"/>
        </w:trPr>
        <w:tc>
          <w:tcPr>
            <w:tcW w:w="2878" w:type="dxa"/>
            <w:vAlign w:val="center"/>
            <w:hideMark/>
          </w:tcPr>
          <w:p w14:paraId="68F2F3EF" w14:textId="77777777" w:rsidR="00A3791A" w:rsidRPr="0031678F" w:rsidRDefault="00A3791A" w:rsidP="00A3791A">
            <w:pPr>
              <w:jc w:val="center"/>
              <w:rPr>
                <w:rFonts w:eastAsia="Times New Roman" w:cs="Times New Roman"/>
                <w:b/>
                <w:color w:val="000000" w:themeColor="text1"/>
                <w:sz w:val="21"/>
                <w:szCs w:val="21"/>
              </w:rPr>
            </w:pPr>
            <w:r w:rsidRPr="0031678F">
              <w:rPr>
                <w:rFonts w:eastAsia="Times New Roman" w:cs="Times New Roman"/>
                <w:b/>
                <w:color w:val="000000" w:themeColor="text1"/>
                <w:sz w:val="21"/>
                <w:szCs w:val="21"/>
              </w:rPr>
              <w:t>Component</w:t>
            </w:r>
          </w:p>
        </w:tc>
        <w:tc>
          <w:tcPr>
            <w:tcW w:w="2878" w:type="dxa"/>
            <w:vAlign w:val="center"/>
            <w:hideMark/>
          </w:tcPr>
          <w:p w14:paraId="4B8519D3" w14:textId="77777777" w:rsidR="00A3791A" w:rsidRPr="0031678F" w:rsidRDefault="00A3791A" w:rsidP="00A3791A">
            <w:pPr>
              <w:jc w:val="center"/>
              <w:rPr>
                <w:rFonts w:eastAsia="Times New Roman" w:cs="Times New Roman"/>
                <w:b/>
                <w:color w:val="000000" w:themeColor="text1"/>
                <w:sz w:val="21"/>
                <w:szCs w:val="21"/>
              </w:rPr>
            </w:pPr>
            <w:r w:rsidRPr="0031678F">
              <w:rPr>
                <w:rFonts w:eastAsia="Times New Roman" w:cs="Times New Roman"/>
                <w:b/>
                <w:color w:val="000000" w:themeColor="text1"/>
                <w:sz w:val="21"/>
                <w:szCs w:val="21"/>
              </w:rPr>
              <w:t>Platform</w:t>
            </w:r>
          </w:p>
        </w:tc>
        <w:tc>
          <w:tcPr>
            <w:tcW w:w="2879" w:type="dxa"/>
            <w:vAlign w:val="center"/>
            <w:hideMark/>
          </w:tcPr>
          <w:p w14:paraId="4C3C9E93" w14:textId="77777777" w:rsidR="00A3791A" w:rsidRPr="0031678F" w:rsidRDefault="00A3791A" w:rsidP="00A3791A">
            <w:pPr>
              <w:jc w:val="center"/>
              <w:rPr>
                <w:rFonts w:eastAsia="Times New Roman" w:cs="Times New Roman"/>
                <w:b/>
                <w:color w:val="000000" w:themeColor="text1"/>
                <w:sz w:val="21"/>
                <w:szCs w:val="21"/>
              </w:rPr>
            </w:pPr>
            <w:r w:rsidRPr="0031678F">
              <w:rPr>
                <w:rFonts w:eastAsia="Times New Roman" w:cs="Times New Roman"/>
                <w:b/>
                <w:color w:val="000000" w:themeColor="text1"/>
                <w:sz w:val="21"/>
                <w:szCs w:val="21"/>
              </w:rPr>
              <w:t>Role</w:t>
            </w:r>
          </w:p>
        </w:tc>
      </w:tr>
      <w:tr w:rsidR="00A3791A" w:rsidRPr="00966D0E" w14:paraId="1187AD36" w14:textId="77777777" w:rsidTr="1D1E0C00">
        <w:trPr>
          <w:trHeight w:val="549"/>
        </w:trPr>
        <w:tc>
          <w:tcPr>
            <w:tcW w:w="2878" w:type="dxa"/>
            <w:vAlign w:val="center"/>
            <w:hideMark/>
          </w:tcPr>
          <w:p w14:paraId="18B7DD4B" w14:textId="6EA1D5E0" w:rsidR="00A3791A" w:rsidRPr="0031678F" w:rsidRDefault="006709CC"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U</w:t>
            </w:r>
            <w:r w:rsidR="002B447C" w:rsidRPr="0031678F">
              <w:rPr>
                <w:rFonts w:eastAsia="Times New Roman" w:cs="Times New Roman"/>
                <w:color w:val="000000" w:themeColor="text1"/>
                <w:sz w:val="21"/>
                <w:szCs w:val="21"/>
              </w:rPr>
              <w:t xml:space="preserve">ser </w:t>
            </w:r>
            <w:r w:rsidRPr="0031678F">
              <w:rPr>
                <w:rFonts w:eastAsia="Times New Roman" w:cs="Times New Roman"/>
                <w:color w:val="000000" w:themeColor="text1"/>
                <w:sz w:val="21"/>
                <w:szCs w:val="21"/>
              </w:rPr>
              <w:t>I</w:t>
            </w:r>
            <w:r w:rsidR="002B447C" w:rsidRPr="0031678F">
              <w:rPr>
                <w:rFonts w:eastAsia="Times New Roman" w:cs="Times New Roman"/>
                <w:color w:val="000000" w:themeColor="text1"/>
                <w:sz w:val="21"/>
                <w:szCs w:val="21"/>
              </w:rPr>
              <w:t>nterface</w:t>
            </w:r>
          </w:p>
        </w:tc>
        <w:tc>
          <w:tcPr>
            <w:tcW w:w="2878" w:type="dxa"/>
            <w:vAlign w:val="center"/>
            <w:hideMark/>
          </w:tcPr>
          <w:p w14:paraId="60B154B2"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PC (Win/macOS/Linux)</w:t>
            </w:r>
          </w:p>
        </w:tc>
        <w:tc>
          <w:tcPr>
            <w:tcW w:w="2879" w:type="dxa"/>
            <w:vAlign w:val="center"/>
            <w:hideMark/>
          </w:tcPr>
          <w:p w14:paraId="0E0B1153"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Start/stop runs, show plots, export CSV/Parquet</w:t>
            </w:r>
          </w:p>
        </w:tc>
      </w:tr>
      <w:tr w:rsidR="00A3791A" w:rsidRPr="00966D0E" w14:paraId="012850FF" w14:textId="77777777" w:rsidTr="1D1E0C00">
        <w:trPr>
          <w:trHeight w:val="549"/>
        </w:trPr>
        <w:tc>
          <w:tcPr>
            <w:tcW w:w="2878" w:type="dxa"/>
            <w:vAlign w:val="center"/>
            <w:hideMark/>
          </w:tcPr>
          <w:p w14:paraId="1D0CBA93"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Protocol Client</w:t>
            </w:r>
          </w:p>
        </w:tc>
        <w:tc>
          <w:tcPr>
            <w:tcW w:w="2878" w:type="dxa"/>
            <w:vAlign w:val="center"/>
            <w:hideMark/>
          </w:tcPr>
          <w:p w14:paraId="0C5E5799"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PC</w:t>
            </w:r>
          </w:p>
        </w:tc>
        <w:tc>
          <w:tcPr>
            <w:tcW w:w="2879" w:type="dxa"/>
            <w:vAlign w:val="center"/>
            <w:hideMark/>
          </w:tcPr>
          <w:p w14:paraId="1A5332EB"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Frames commands/telemetry over USB</w:t>
            </w:r>
          </w:p>
        </w:tc>
      </w:tr>
      <w:tr w:rsidR="00A3791A" w:rsidRPr="00966D0E" w14:paraId="771BC8DF" w14:textId="77777777" w:rsidTr="1D1E0C00">
        <w:trPr>
          <w:trHeight w:val="549"/>
        </w:trPr>
        <w:tc>
          <w:tcPr>
            <w:tcW w:w="2878" w:type="dxa"/>
            <w:vAlign w:val="center"/>
            <w:hideMark/>
          </w:tcPr>
          <w:p w14:paraId="02B7E729"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Protocol Server</w:t>
            </w:r>
          </w:p>
        </w:tc>
        <w:tc>
          <w:tcPr>
            <w:tcW w:w="2878" w:type="dxa"/>
            <w:vAlign w:val="center"/>
            <w:hideMark/>
          </w:tcPr>
          <w:p w14:paraId="642BBCED"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w:t>
            </w:r>
          </w:p>
        </w:tc>
        <w:tc>
          <w:tcPr>
            <w:tcW w:w="2879" w:type="dxa"/>
            <w:vAlign w:val="center"/>
            <w:hideMark/>
          </w:tcPr>
          <w:p w14:paraId="7CFBBBCD"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Parses commands, acks, streams telemetry</w:t>
            </w:r>
          </w:p>
        </w:tc>
      </w:tr>
      <w:tr w:rsidR="00A3791A" w:rsidRPr="00966D0E" w14:paraId="6C0F22CD" w14:textId="77777777" w:rsidTr="1D1E0C00">
        <w:trPr>
          <w:trHeight w:val="549"/>
        </w:trPr>
        <w:tc>
          <w:tcPr>
            <w:tcW w:w="2878" w:type="dxa"/>
            <w:vAlign w:val="center"/>
            <w:hideMark/>
          </w:tcPr>
          <w:p w14:paraId="7FF5FE28" w14:textId="39A1450E" w:rsidR="00A3791A" w:rsidRPr="0031678F" w:rsidRDefault="004C395C"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Test</w:t>
            </w:r>
            <w:r w:rsidR="00A3791A" w:rsidRPr="0031678F">
              <w:rPr>
                <w:rFonts w:eastAsia="Times New Roman" w:cs="Times New Roman"/>
                <w:color w:val="000000" w:themeColor="text1"/>
                <w:sz w:val="21"/>
                <w:szCs w:val="21"/>
              </w:rPr>
              <w:t xml:space="preserve"> Executor</w:t>
            </w:r>
          </w:p>
        </w:tc>
        <w:tc>
          <w:tcPr>
            <w:tcW w:w="2878" w:type="dxa"/>
            <w:vAlign w:val="center"/>
            <w:hideMark/>
          </w:tcPr>
          <w:p w14:paraId="1B243AFF"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w:t>
            </w:r>
          </w:p>
        </w:tc>
        <w:tc>
          <w:tcPr>
            <w:tcW w:w="2879" w:type="dxa"/>
            <w:vAlign w:val="center"/>
            <w:hideMark/>
          </w:tcPr>
          <w:p w14:paraId="57F802DB" w14:textId="40CC0A18" w:rsidR="00A3791A" w:rsidRPr="0031678F" w:rsidRDefault="00F71D4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Run required test</w:t>
            </w:r>
          </w:p>
        </w:tc>
      </w:tr>
      <w:tr w:rsidR="00A3791A" w:rsidRPr="00966D0E" w14:paraId="2F1799DE" w14:textId="77777777" w:rsidTr="1D1E0C00">
        <w:trPr>
          <w:trHeight w:val="549"/>
        </w:trPr>
        <w:tc>
          <w:tcPr>
            <w:tcW w:w="2878" w:type="dxa"/>
            <w:vAlign w:val="center"/>
            <w:hideMark/>
          </w:tcPr>
          <w:p w14:paraId="1BB7026B"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ADS124S08 Driver</w:t>
            </w:r>
          </w:p>
        </w:tc>
        <w:tc>
          <w:tcPr>
            <w:tcW w:w="2878" w:type="dxa"/>
            <w:vAlign w:val="center"/>
            <w:hideMark/>
          </w:tcPr>
          <w:p w14:paraId="56E48495"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 (SPI)</w:t>
            </w:r>
          </w:p>
        </w:tc>
        <w:tc>
          <w:tcPr>
            <w:tcW w:w="2879" w:type="dxa"/>
            <w:vAlign w:val="center"/>
            <w:hideMark/>
          </w:tcPr>
          <w:p w14:paraId="17BF2D6F"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Configure, calibrate, sample, filter</w:t>
            </w:r>
          </w:p>
        </w:tc>
      </w:tr>
      <w:tr w:rsidR="00A3791A" w:rsidRPr="00966D0E" w14:paraId="5877D7FC" w14:textId="77777777" w:rsidTr="1D1E0C00">
        <w:trPr>
          <w:trHeight w:val="549"/>
        </w:trPr>
        <w:tc>
          <w:tcPr>
            <w:tcW w:w="2878" w:type="dxa"/>
            <w:vAlign w:val="center"/>
            <w:hideMark/>
          </w:tcPr>
          <w:p w14:paraId="37769478"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SCPI Drivers (PSU/DMM)</w:t>
            </w:r>
          </w:p>
        </w:tc>
        <w:tc>
          <w:tcPr>
            <w:tcW w:w="2878" w:type="dxa"/>
            <w:vAlign w:val="center"/>
            <w:hideMark/>
          </w:tcPr>
          <w:p w14:paraId="5B2A899F"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 (UART</w:t>
            </w:r>
            <w:r w:rsidRPr="0031678F">
              <w:rPr>
                <w:rFonts w:ascii="Times New Roman" w:eastAsia="Times New Roman" w:hAnsi="Times New Roman" w:cs="Times New Roman"/>
                <w:color w:val="000000" w:themeColor="text1"/>
                <w:sz w:val="21"/>
                <w:szCs w:val="21"/>
              </w:rPr>
              <w:t>→</w:t>
            </w:r>
            <w:r w:rsidRPr="0031678F">
              <w:rPr>
                <w:rFonts w:eastAsia="Times New Roman" w:cs="Times New Roman"/>
                <w:color w:val="000000" w:themeColor="text1"/>
                <w:sz w:val="21"/>
                <w:szCs w:val="21"/>
              </w:rPr>
              <w:t>RS-232, isolated)</w:t>
            </w:r>
          </w:p>
        </w:tc>
        <w:tc>
          <w:tcPr>
            <w:tcW w:w="2879" w:type="dxa"/>
            <w:vAlign w:val="center"/>
            <w:hideMark/>
          </w:tcPr>
          <w:p w14:paraId="09EE844A"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Vendor-specific SCPI send/parse</w:t>
            </w:r>
          </w:p>
        </w:tc>
      </w:tr>
      <w:tr w:rsidR="00A3791A" w:rsidRPr="00966D0E" w14:paraId="695083E4" w14:textId="77777777" w:rsidTr="1D1E0C00">
        <w:trPr>
          <w:trHeight w:val="549"/>
        </w:trPr>
        <w:tc>
          <w:tcPr>
            <w:tcW w:w="2878" w:type="dxa"/>
            <w:vAlign w:val="center"/>
            <w:hideMark/>
          </w:tcPr>
          <w:p w14:paraId="08A5B877"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Guards &amp; Interlocks</w:t>
            </w:r>
          </w:p>
        </w:tc>
        <w:tc>
          <w:tcPr>
            <w:tcW w:w="2878" w:type="dxa"/>
            <w:vAlign w:val="center"/>
            <w:hideMark/>
          </w:tcPr>
          <w:p w14:paraId="58A25F82"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w:t>
            </w:r>
          </w:p>
        </w:tc>
        <w:tc>
          <w:tcPr>
            <w:tcW w:w="2879" w:type="dxa"/>
            <w:vAlign w:val="center"/>
            <w:hideMark/>
          </w:tcPr>
          <w:p w14:paraId="6836D37E" w14:textId="35B724F6" w:rsidR="00A3791A" w:rsidRPr="0031678F" w:rsidRDefault="2D0A9954" w:rsidP="00A536A0">
            <w:pPr>
              <w:jc w:val="center"/>
              <w:rPr>
                <w:rFonts w:eastAsia="Times New Roman" w:cs="Times New Roman"/>
                <w:color w:val="000000" w:themeColor="text1"/>
                <w:sz w:val="21"/>
                <w:szCs w:val="21"/>
              </w:rPr>
            </w:pPr>
            <w:commentRangeStart w:id="84"/>
            <w:r w:rsidRPr="1D1E0C00">
              <w:rPr>
                <w:rFonts w:eastAsia="Times New Roman" w:cs="Times New Roman"/>
                <w:color w:val="000000" w:themeColor="text1"/>
                <w:sz w:val="21"/>
                <w:szCs w:val="21"/>
              </w:rPr>
              <w:t xml:space="preserve">Temp/over-V/over-I </w:t>
            </w:r>
            <w:r w:rsidR="7E341004" w:rsidRPr="1D1E0C00">
              <w:rPr>
                <w:rFonts w:eastAsia="Times New Roman" w:cs="Times New Roman"/>
                <w:color w:val="000000" w:themeColor="text1"/>
                <w:sz w:val="21"/>
                <w:szCs w:val="21"/>
              </w:rPr>
              <w:t>protection</w:t>
            </w:r>
            <w:commentRangeEnd w:id="84"/>
            <w:r w:rsidR="00A3791A" w:rsidRPr="0031678F">
              <w:rPr>
                <w:rStyle w:val="CommentReference"/>
                <w:rFonts w:eastAsia="Times New Roman" w:cs="Times New Roman"/>
                <w:color w:val="000000" w:themeColor="text1"/>
                <w:sz w:val="21"/>
                <w:szCs w:val="21"/>
              </w:rPr>
              <w:commentReference w:id="84"/>
            </w:r>
          </w:p>
        </w:tc>
      </w:tr>
      <w:tr w:rsidR="00A3791A" w:rsidRPr="00966D0E" w14:paraId="31E0F17E" w14:textId="77777777" w:rsidTr="1D1E0C00">
        <w:trPr>
          <w:trHeight w:val="549"/>
        </w:trPr>
        <w:tc>
          <w:tcPr>
            <w:tcW w:w="2878" w:type="dxa"/>
            <w:vAlign w:val="center"/>
            <w:hideMark/>
          </w:tcPr>
          <w:p w14:paraId="50E09F90"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Log Buffer</w:t>
            </w:r>
          </w:p>
        </w:tc>
        <w:tc>
          <w:tcPr>
            <w:tcW w:w="2878" w:type="dxa"/>
            <w:vAlign w:val="center"/>
            <w:hideMark/>
          </w:tcPr>
          <w:p w14:paraId="54563A11" w14:textId="77777777" w:rsidR="00A3791A" w:rsidRPr="0031678F" w:rsidRDefault="00A3791A"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MCU (+uSD)</w:t>
            </w:r>
          </w:p>
        </w:tc>
        <w:tc>
          <w:tcPr>
            <w:tcW w:w="2879" w:type="dxa"/>
            <w:vAlign w:val="center"/>
            <w:hideMark/>
          </w:tcPr>
          <w:p w14:paraId="0AFE8774" w14:textId="313D2E75" w:rsidR="00A3791A" w:rsidRPr="0031678F" w:rsidRDefault="00464527" w:rsidP="00A536A0">
            <w:pPr>
              <w:jc w:val="center"/>
              <w:rPr>
                <w:rFonts w:eastAsia="Times New Roman" w:cs="Times New Roman"/>
                <w:color w:val="000000" w:themeColor="text1"/>
                <w:sz w:val="21"/>
                <w:szCs w:val="21"/>
              </w:rPr>
            </w:pPr>
            <w:r w:rsidRPr="0031678F">
              <w:rPr>
                <w:rFonts w:eastAsia="Times New Roman" w:cs="Times New Roman"/>
                <w:color w:val="000000" w:themeColor="text1"/>
                <w:sz w:val="21"/>
                <w:szCs w:val="21"/>
              </w:rPr>
              <w:t xml:space="preserve">Save the Test Result </w:t>
            </w:r>
            <w:r w:rsidR="00351B78" w:rsidRPr="0031678F">
              <w:rPr>
                <w:rFonts w:eastAsia="Times New Roman" w:cs="Times New Roman"/>
                <w:color w:val="000000" w:themeColor="text1"/>
                <w:sz w:val="21"/>
                <w:szCs w:val="21"/>
              </w:rPr>
              <w:t>before User download it</w:t>
            </w:r>
          </w:p>
        </w:tc>
      </w:tr>
    </w:tbl>
    <w:p w14:paraId="345301B4" w14:textId="7D60A5F7" w:rsidR="00AE0726" w:rsidRDefault="00AE0726" w:rsidP="004F2EAF">
      <w:pPr>
        <w:pStyle w:val="Heading4"/>
      </w:pPr>
      <w:r>
        <w:t>U</w:t>
      </w:r>
      <w:r w:rsidR="003663B6">
        <w:t xml:space="preserve">ser </w:t>
      </w:r>
      <w:r>
        <w:t>I</w:t>
      </w:r>
      <w:r w:rsidR="003663B6">
        <w:t>nterface</w:t>
      </w:r>
    </w:p>
    <w:p w14:paraId="3304A59F" w14:textId="38DA9B62" w:rsidR="00720B55" w:rsidRPr="006141ED" w:rsidRDefault="00AC426F" w:rsidP="0077471A">
      <w:pPr>
        <w:pStyle w:val="Level4Text"/>
      </w:pPr>
      <w:r w:rsidRPr="006141ED">
        <w:t xml:space="preserve">The </w:t>
      </w:r>
      <w:r w:rsidR="002638A0" w:rsidRPr="006141ED">
        <w:t>User Interface</w:t>
      </w:r>
      <w:r w:rsidRPr="006141ED">
        <w:t xml:space="preserve"> is a WebUI that </w:t>
      </w:r>
      <w:r w:rsidR="002638A0" w:rsidRPr="006141ED">
        <w:t>operates</w:t>
      </w:r>
      <w:r w:rsidRPr="006141ED">
        <w:t xml:space="preserve"> locally </w:t>
      </w:r>
      <w:r w:rsidR="002638A0" w:rsidRPr="006141ED">
        <w:t xml:space="preserve">within </w:t>
      </w:r>
      <w:r w:rsidRPr="006141ED">
        <w:t>Chrome/Edge</w:t>
      </w:r>
      <w:r w:rsidR="002638A0" w:rsidRPr="006141ED">
        <w:t>/Safari</w:t>
      </w:r>
      <w:r w:rsidRPr="006141ED">
        <w:t xml:space="preserve"> and </w:t>
      </w:r>
      <w:r w:rsidR="002638A0" w:rsidRPr="006141ED">
        <w:t>establishes a connection</w:t>
      </w:r>
      <w:r w:rsidRPr="006141ED">
        <w:t xml:space="preserve"> to the device via WebUSB (primary) with WebSerial/CDC as a </w:t>
      </w:r>
      <w:r w:rsidR="00530650" w:rsidRPr="006141ED">
        <w:t>backup</w:t>
      </w:r>
      <w:r w:rsidR="002638A0" w:rsidRPr="006141ED">
        <w:t>.</w:t>
      </w:r>
      <w:r w:rsidR="00C0677C" w:rsidRPr="006141ED">
        <w:t xml:space="preserve"> </w:t>
      </w:r>
      <w:r w:rsidR="00EC6F63">
        <w:t xml:space="preserve">This is </w:t>
      </w:r>
      <w:r w:rsidR="0009733C">
        <w:t xml:space="preserve">where the user </w:t>
      </w:r>
      <w:r w:rsidR="00DA21F4">
        <w:t>interacts</w:t>
      </w:r>
      <w:r w:rsidR="00502FAB">
        <w:t xml:space="preserve"> </w:t>
      </w:r>
      <w:r w:rsidR="00DA21F4">
        <w:t>with</w:t>
      </w:r>
      <w:r w:rsidR="0000193B">
        <w:t xml:space="preserve"> the </w:t>
      </w:r>
      <w:r w:rsidR="00CA2F8F">
        <w:t xml:space="preserve">measurement automation system </w:t>
      </w:r>
      <w:r w:rsidR="0009060D">
        <w:t xml:space="preserve">by sending in commands and receiving </w:t>
      </w:r>
      <w:r w:rsidR="00C35B25">
        <w:t xml:space="preserve">measurement results. </w:t>
      </w:r>
    </w:p>
    <w:p w14:paraId="70972D29" w14:textId="77777777" w:rsidR="00C8409B" w:rsidRDefault="00C8409B" w:rsidP="006808CE">
      <w:pPr>
        <w:pStyle w:val="Level4Text"/>
      </w:pPr>
      <w:r>
        <w:rPr>
          <w:noProof/>
        </w:rPr>
        <w:drawing>
          <wp:inline distT="0" distB="0" distL="0" distR="0" wp14:anchorId="57C7BD92" wp14:editId="29F245AE">
            <wp:extent cx="5485765" cy="5085181"/>
            <wp:effectExtent l="0" t="0" r="0" b="0"/>
            <wp:docPr id="1440529796" name="Picture 1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9796" name="Picture 11" descr="A screenshot of a computer flowchart&#10;&#10;AI-generated content may be incorrect."/>
                    <pic:cNvPicPr/>
                  </pic:nvPicPr>
                  <pic:blipFill rotWithShape="1">
                    <a:blip r:embed="rId36" cstate="print">
                      <a:extLst>
                        <a:ext uri="{28A0092B-C50C-407E-A947-70E740481C1C}">
                          <a14:useLocalDpi xmlns:a14="http://schemas.microsoft.com/office/drawing/2010/main" val="0"/>
                        </a:ext>
                      </a:extLst>
                    </a:blip>
                    <a:srcRect t="4148" b="4979"/>
                    <a:stretch>
                      <a:fillRect/>
                    </a:stretch>
                  </pic:blipFill>
                  <pic:spPr bwMode="auto">
                    <a:xfrm>
                      <a:off x="0" y="0"/>
                      <a:ext cx="5486400" cy="5085770"/>
                    </a:xfrm>
                    <a:prstGeom prst="rect">
                      <a:avLst/>
                    </a:prstGeom>
                    <a:ln>
                      <a:noFill/>
                    </a:ln>
                    <a:extLst>
                      <a:ext uri="{53640926-AAD7-44D8-BBD7-CCE9431645EC}">
                        <a14:shadowObscured xmlns:a14="http://schemas.microsoft.com/office/drawing/2010/main"/>
                      </a:ext>
                    </a:extLst>
                  </pic:spPr>
                </pic:pic>
              </a:graphicData>
            </a:graphic>
          </wp:inline>
        </w:drawing>
      </w:r>
    </w:p>
    <w:p w14:paraId="0030F068" w14:textId="53DA8C90" w:rsidR="00720B55" w:rsidRDefault="00C8409B" w:rsidP="00C35B25">
      <w:pPr>
        <w:pStyle w:val="Caption"/>
        <w:ind w:firstLine="720"/>
        <w:jc w:val="center"/>
      </w:pPr>
      <w:r>
        <w:t xml:space="preserve">Figure </w:t>
      </w:r>
      <w:r>
        <w:fldChar w:fldCharType="begin"/>
      </w:r>
      <w:r>
        <w:instrText xml:space="preserve"> SEQ Figure \* ARABIC </w:instrText>
      </w:r>
      <w:r>
        <w:fldChar w:fldCharType="separate"/>
      </w:r>
      <w:r w:rsidR="00813F18">
        <w:rPr>
          <w:noProof/>
        </w:rPr>
        <w:t>12</w:t>
      </w:r>
      <w:r>
        <w:fldChar w:fldCharType="end"/>
      </w:r>
      <w:r w:rsidR="00C35B25">
        <w:t>:</w:t>
      </w:r>
      <w:r>
        <w:t xml:space="preserve"> </w:t>
      </w:r>
      <w:r w:rsidRPr="00C8409B">
        <w:t>UI State Machine</w:t>
      </w:r>
    </w:p>
    <w:p w14:paraId="02C2179F" w14:textId="2DD595C9" w:rsidR="0077471A" w:rsidRPr="00BD6413" w:rsidRDefault="002638A0" w:rsidP="001B0DFF">
      <w:pPr>
        <w:pStyle w:val="Level4Text"/>
      </w:pPr>
      <w:r w:rsidRPr="00BD6413">
        <w:t xml:space="preserve">The </w:t>
      </w:r>
      <w:r w:rsidR="00762482" w:rsidRPr="00BD6413">
        <w:t xml:space="preserve">user interface </w:t>
      </w:r>
      <w:r w:rsidR="00324DA8" w:rsidRPr="00BD6413">
        <w:t>use</w:t>
      </w:r>
      <w:r w:rsidR="00E76503" w:rsidRPr="00BD6413">
        <w:t>s</w:t>
      </w:r>
      <w:r w:rsidRPr="00BD6413">
        <w:t xml:space="preserve"> a streamlined</w:t>
      </w:r>
      <w:r w:rsidR="00C0677C" w:rsidRPr="00BD6413">
        <w:t xml:space="preserve"> workflow</w:t>
      </w:r>
      <w:r w:rsidRPr="00BD6413">
        <w:t xml:space="preserve"> comprising</w:t>
      </w:r>
      <w:r w:rsidR="00852741" w:rsidRPr="00BD6413">
        <w:t xml:space="preserve"> of</w:t>
      </w:r>
      <w:r w:rsidRPr="00BD6413">
        <w:t xml:space="preserve"> the following steps: </w:t>
      </w:r>
      <w:r w:rsidR="00551877" w:rsidRPr="00BD6413">
        <w:t>c</w:t>
      </w:r>
      <w:r w:rsidR="00C0677C" w:rsidRPr="00BD6413">
        <w:t xml:space="preserve">onnect, </w:t>
      </w:r>
      <w:r w:rsidR="00551877" w:rsidRPr="00BD6413">
        <w:t>c</w:t>
      </w:r>
      <w:r w:rsidR="00C0677C" w:rsidRPr="00BD6413">
        <w:t xml:space="preserve">onfigure, </w:t>
      </w:r>
      <w:r w:rsidR="00551877" w:rsidRPr="00BD6413">
        <w:t>r</w:t>
      </w:r>
      <w:r w:rsidR="00786511" w:rsidRPr="00BD6413">
        <w:t>eady</w:t>
      </w:r>
      <w:r w:rsidR="00C0677C" w:rsidRPr="00BD6413">
        <w:t xml:space="preserve">, </w:t>
      </w:r>
      <w:r w:rsidR="00551877" w:rsidRPr="00BD6413">
        <w:t>r</w:t>
      </w:r>
      <w:r w:rsidR="00C0677C" w:rsidRPr="00BD6413">
        <w:t xml:space="preserve">un, and </w:t>
      </w:r>
      <w:r w:rsidR="00551877" w:rsidRPr="00BD6413">
        <w:t>e</w:t>
      </w:r>
      <w:r w:rsidR="00C0677C" w:rsidRPr="00BD6413">
        <w:t>xport</w:t>
      </w:r>
      <w:r w:rsidRPr="00BD6413">
        <w:t xml:space="preserve">. </w:t>
      </w:r>
      <w:r w:rsidR="00762482" w:rsidRPr="00BD6413">
        <w:t>Upon connecting</w:t>
      </w:r>
      <w:r w:rsidR="00434D80" w:rsidRPr="00BD6413">
        <w:t xml:space="preserve"> the device </w:t>
      </w:r>
      <w:r w:rsidR="00762482" w:rsidRPr="00BD6413">
        <w:t xml:space="preserve">to </w:t>
      </w:r>
      <w:r w:rsidR="00434D80" w:rsidRPr="00BD6413">
        <w:t>their computer and browser</w:t>
      </w:r>
      <w:r w:rsidR="00FD7B34" w:rsidRPr="00BD6413">
        <w:t xml:space="preserve">, </w:t>
      </w:r>
      <w:r w:rsidR="00762482" w:rsidRPr="00BD6413">
        <w:t xml:space="preserve">the </w:t>
      </w:r>
      <w:r w:rsidR="00583A28" w:rsidRPr="00BD6413">
        <w:t xml:space="preserve">user </w:t>
      </w:r>
      <w:r w:rsidR="00762482" w:rsidRPr="00BD6413">
        <w:t>can</w:t>
      </w:r>
      <w:r w:rsidR="00583A28" w:rsidRPr="00BD6413">
        <w:t xml:space="preserve"> configure the </w:t>
      </w:r>
      <w:r w:rsidR="004C4309" w:rsidRPr="00BD6413">
        <w:t>test flow</w:t>
      </w:r>
      <w:r w:rsidR="00C0677C" w:rsidRPr="00BD6413">
        <w:t xml:space="preserve"> and </w:t>
      </w:r>
      <w:r w:rsidRPr="00BD6413">
        <w:t xml:space="preserve">subsequently </w:t>
      </w:r>
      <w:r w:rsidR="00762482" w:rsidRPr="00BD6413">
        <w:t>initiate</w:t>
      </w:r>
      <w:r w:rsidR="00C0677C" w:rsidRPr="00BD6413">
        <w:t xml:space="preserve"> an autonomous run that is executed entirely on the </w:t>
      </w:r>
      <w:r w:rsidRPr="00BD6413">
        <w:t>microcontroller unit (</w:t>
      </w:r>
      <w:r w:rsidR="00C0677C" w:rsidRPr="00BD6413">
        <w:t>MCU</w:t>
      </w:r>
      <w:r w:rsidRPr="00BD6413">
        <w:t>)</w:t>
      </w:r>
      <w:r w:rsidR="00B54E84" w:rsidRPr="00BD6413">
        <w:t xml:space="preserve"> with r</w:t>
      </w:r>
      <w:r w:rsidRPr="00BD6413">
        <w:t>eal-time</w:t>
      </w:r>
      <w:r w:rsidR="00C0677C" w:rsidRPr="00BD6413">
        <w:t xml:space="preserve"> charts display</w:t>
      </w:r>
      <w:r w:rsidR="00681E64" w:rsidRPr="00BD6413">
        <w:t xml:space="preserve"> of</w:t>
      </w:r>
      <w:r w:rsidR="00C0677C" w:rsidRPr="00BD6413">
        <w:t xml:space="preserve"> </w:t>
      </w:r>
      <m:oMath>
        <m:sSub>
          <m:sSubPr>
            <m:ctrlPr>
              <w:rPr>
                <w:rFonts w:ascii="Cambria Math" w:hAnsi="Cambria Math"/>
                <w:i/>
              </w:rPr>
            </m:ctrlPr>
          </m:sSubPr>
          <m:e>
            <m:r>
              <w:rPr>
                <w:rFonts w:ascii="Cambria Math" w:hAnsi="Cambria Math"/>
              </w:rPr>
              <m:t>V</m:t>
            </m:r>
          </m:e>
          <m:sub>
            <m:r>
              <w:rPr>
                <w:rFonts w:ascii="Cambria Math" w:hAnsi="Cambria Math"/>
              </w:rPr>
              <m:t>set</m:t>
            </m:r>
          </m:sub>
        </m:sSub>
      </m:oMath>
      <w:r w:rsidR="00762482" w:rsidRPr="00BD6413">
        <w:t xml:space="preserve">, </w:t>
      </w:r>
      <m:oMath>
        <m:sSub>
          <m:sSubPr>
            <m:ctrlPr>
              <w:rPr>
                <w:rFonts w:ascii="Cambria Math" w:hAnsi="Cambria Math"/>
                <w:i/>
              </w:rPr>
            </m:ctrlPr>
          </m:sSubPr>
          <m:e>
            <m:r>
              <w:rPr>
                <w:rFonts w:ascii="Cambria Math" w:hAnsi="Cambria Math"/>
              </w:rPr>
              <m:t>V</m:t>
            </m:r>
          </m:e>
          <m:sub>
            <m:r>
              <w:rPr>
                <w:rFonts w:ascii="Cambria Math" w:hAnsi="Cambria Math"/>
              </w:rPr>
              <m:t>meas</m:t>
            </m:r>
          </m:sub>
        </m:sSub>
      </m:oMath>
      <w:r w:rsidR="00762482" w:rsidRPr="00BD6413">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502BB7" w:rsidRPr="00BD6413">
        <w:t>, and other paramete</w:t>
      </w:r>
      <w:r w:rsidR="006E3BDA" w:rsidRPr="00BD6413">
        <w:t>r</w:t>
      </w:r>
      <w:r w:rsidR="00135ADE" w:rsidRPr="00BD6413">
        <w:t>s</w:t>
      </w:r>
      <w:r w:rsidR="00762482" w:rsidRPr="00BD6413">
        <w:t>.</w:t>
      </w:r>
      <w:r w:rsidRPr="00BD6413">
        <w:t xml:space="preserve"> </w:t>
      </w:r>
      <w:r w:rsidR="00A556FD" w:rsidRPr="00BD6413">
        <w:t>Previous and current</w:t>
      </w:r>
      <w:r w:rsidR="00C0677C" w:rsidRPr="00BD6413">
        <w:t xml:space="preserve"> results can be exported to CSV (</w:t>
      </w:r>
      <w:r w:rsidRPr="00BD6413">
        <w:t>in addition to</w:t>
      </w:r>
      <w:r w:rsidR="00C0677C" w:rsidRPr="00BD6413">
        <w:t xml:space="preserve"> a sidecar JSON containing firmware hash, instrument IDN strings, recipe, and UTC timestamps for audit</w:t>
      </w:r>
      <w:r w:rsidRPr="00BD6413">
        <w:t xml:space="preserve"> purposes).</w:t>
      </w:r>
    </w:p>
    <w:p w14:paraId="711C57E7" w14:textId="141E6DB5" w:rsidR="009507B2" w:rsidRPr="00D56DC1" w:rsidRDefault="002F1551" w:rsidP="004F2EAF">
      <w:pPr>
        <w:pStyle w:val="Heading4"/>
      </w:pPr>
      <w:r w:rsidRPr="00A9193C">
        <w:t xml:space="preserve">Measurement </w:t>
      </w:r>
      <w:r w:rsidR="003204F2">
        <w:t xml:space="preserve">Plan </w:t>
      </w:r>
      <w:r w:rsidR="00F1003A">
        <w:t>Instruction</w:t>
      </w:r>
    </w:p>
    <w:p w14:paraId="12497048" w14:textId="1FA976BF" w:rsidR="00EF1B14" w:rsidRDefault="0077690B" w:rsidP="00EF1B14">
      <w:pPr>
        <w:pStyle w:val="Level4Text"/>
      </w:pPr>
      <w:r w:rsidRPr="00EF632C">
        <w:t xml:space="preserve">In order to </w:t>
      </w:r>
      <w:r w:rsidR="00863A8C" w:rsidRPr="00EF632C">
        <w:t xml:space="preserve">create a </w:t>
      </w:r>
      <w:r w:rsidR="0093738B" w:rsidRPr="00EF632C">
        <w:t>measurement</w:t>
      </w:r>
      <w:r w:rsidR="00863A8C" w:rsidRPr="00EF632C">
        <w:t xml:space="preserve"> plan instruction that is both code and user friendly, w</w:t>
      </w:r>
      <w:r w:rsidR="003701E8" w:rsidRPr="00EF632C">
        <w:t>e have</w:t>
      </w:r>
      <w:r w:rsidR="00603867" w:rsidRPr="00EF632C">
        <w:t xml:space="preserve"> designed a compact, MCU-executed plan that encapsulates an entire</w:t>
      </w:r>
      <w:r w:rsidR="003701E8" w:rsidRPr="00EF632C">
        <w:t xml:space="preserve"> </w:t>
      </w:r>
      <w:r w:rsidR="00EA780A" w:rsidRPr="00EF632C">
        <w:t>measurement acquisition process</w:t>
      </w:r>
      <w:r w:rsidR="003701E8" w:rsidRPr="00EF632C">
        <w:t>. This plan is expressed in YAML format and defines global guards (e.g., temperature and timeouts), instrument settings (PSU/DMM ranges and limits), and a sequence</w:t>
      </w:r>
      <w:r w:rsidR="00603867" w:rsidRPr="00EF632C">
        <w:t xml:space="preserve"> of </w:t>
      </w:r>
      <w:r w:rsidR="003701E8" w:rsidRPr="00EF632C">
        <w:t>actions (set PSU, settle, DMM read, ADS batch/median, log)</w:t>
      </w:r>
      <w:commentRangeStart w:id="85"/>
      <w:r w:rsidR="003701E8" w:rsidRPr="00EF632C">
        <w:t>.</w:t>
      </w:r>
      <w:commentRangeEnd w:id="85"/>
      <w:r w:rsidR="000958DD">
        <w:rPr>
          <w:rStyle w:val="CommentReference"/>
          <w:sz w:val="22"/>
          <w:szCs w:val="22"/>
        </w:rPr>
        <w:commentReference w:id="85"/>
      </w:r>
      <w:r w:rsidR="00353562">
        <w:t xml:space="preserve"> </w:t>
      </w:r>
      <w:r w:rsidR="00353562" w:rsidRPr="00353562">
        <w:t xml:space="preserve">The example in </w:t>
      </w:r>
      <w:r w:rsidR="00357FC8">
        <w:fldChar w:fldCharType="begin"/>
      </w:r>
      <w:r w:rsidR="00357FC8">
        <w:instrText xml:space="preserve"> REF _Ref214056232 \h </w:instrText>
      </w:r>
      <w:r w:rsidR="00357FC8">
        <w:fldChar w:fldCharType="separate"/>
      </w:r>
      <w:r w:rsidR="00357FC8">
        <w:t xml:space="preserve">Figure </w:t>
      </w:r>
      <w:r w:rsidR="00357FC8">
        <w:rPr>
          <w:noProof/>
        </w:rPr>
        <w:t>13</w:t>
      </w:r>
      <w:r w:rsidR="00357FC8">
        <w:fldChar w:fldCharType="end"/>
      </w:r>
      <w:r w:rsidR="00357FC8">
        <w:t xml:space="preserve"> </w:t>
      </w:r>
      <w:r w:rsidR="00353562" w:rsidRPr="00353562">
        <w:t>defines global guards (</w:t>
      </w:r>
      <m:oMath>
        <m:r>
          <w:rPr>
            <w:rFonts w:ascii="Cambria Math" w:hAnsi="Cambria Math"/>
          </w:rPr>
          <m:t>temp_k</m:t>
        </m:r>
      </m:oMath>
      <w:r w:rsidR="00353562" w:rsidRPr="00353562">
        <w:t xml:space="preserve"> window and timeout), per-instrument settings (PSU/DMM limits and ADS124S08 configuration), and an ordered sequence of actions (</w:t>
      </w:r>
      <m:oMath>
        <m:r>
          <w:rPr>
            <w:rFonts w:ascii="Cambria Math" w:hAnsi="Cambria Math"/>
          </w:rPr>
          <m:t>init</m:t>
        </m:r>
      </m:oMath>
      <w:r w:rsidR="00353562" w:rsidRPr="00353562">
        <w:t xml:space="preserve">, </w:t>
      </w:r>
      <m:oMath>
        <m:r>
          <w:rPr>
            <w:rFonts w:ascii="Cambria Math" w:hAnsi="Cambria Math"/>
          </w:rPr>
          <m:t>psu_on</m:t>
        </m:r>
      </m:oMath>
      <w:r w:rsidR="00353562" w:rsidRPr="00353562">
        <w:t xml:space="preserve">, voltage sweep with dwell, dmm_read, ads_collect). The logging section then specifies which fields (e.g., </w:t>
      </w:r>
      <m:oMath>
        <m:r>
          <w:rPr>
            <w:rFonts w:ascii="Cambria Math" w:hAnsi="Cambria Math"/>
          </w:rPr>
          <m:t>t_us</m:t>
        </m:r>
      </m:oMath>
      <w:r w:rsidR="00353562" w:rsidRPr="00353562">
        <w:t xml:space="preserve">, </w:t>
      </w:r>
      <m:oMath>
        <m:r>
          <w:rPr>
            <w:rFonts w:ascii="Cambria Math" w:hAnsi="Cambria Math"/>
          </w:rPr>
          <m:t>Vset</m:t>
        </m:r>
      </m:oMath>
      <w:r w:rsidR="00353562" w:rsidRPr="00353562">
        <w:t xml:space="preserve">, </w:t>
      </w:r>
      <m:oMath>
        <m:r>
          <w:rPr>
            <w:rFonts w:ascii="Cambria Math" w:hAnsi="Cambria Math"/>
          </w:rPr>
          <m:t>Vmeas</m:t>
        </m:r>
      </m:oMath>
      <w:r w:rsidR="00353562" w:rsidRPr="00353562">
        <w:t xml:space="preserve">, </w:t>
      </w:r>
      <m:oMath>
        <m:r>
          <w:rPr>
            <w:rFonts w:ascii="Cambria Math" w:hAnsi="Cambria Math"/>
          </w:rPr>
          <m:t>T_K</m:t>
        </m:r>
      </m:oMath>
      <w:r w:rsidR="00353562" w:rsidRPr="00353562">
        <w:t>) are recorded for each sweep point.</w:t>
      </w:r>
    </w:p>
    <w:p w14:paraId="0DCB90BF" w14:textId="77777777" w:rsidR="007E154F" w:rsidRDefault="00BD5996" w:rsidP="007E154F">
      <w:pPr>
        <w:pStyle w:val="Level4Text"/>
        <w:keepNext/>
      </w:pPr>
      <w:r w:rsidRPr="00BD5996">
        <w:rPr>
          <w:noProof/>
        </w:rPr>
        <w:drawing>
          <wp:inline distT="0" distB="0" distL="0" distR="0" wp14:anchorId="76EA9881" wp14:editId="4DDD6472">
            <wp:extent cx="5943600" cy="7058660"/>
            <wp:effectExtent l="0" t="0" r="0" b="2540"/>
            <wp:docPr id="10190752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5280" name="Picture 1" descr="A screen shot of a computer&#10;&#10;AI-generated content may be incorrect."/>
                    <pic:cNvPicPr/>
                  </pic:nvPicPr>
                  <pic:blipFill>
                    <a:blip r:embed="rId37"/>
                    <a:stretch>
                      <a:fillRect/>
                    </a:stretch>
                  </pic:blipFill>
                  <pic:spPr>
                    <a:xfrm>
                      <a:off x="0" y="0"/>
                      <a:ext cx="5943600" cy="7058660"/>
                    </a:xfrm>
                    <a:prstGeom prst="rect">
                      <a:avLst/>
                    </a:prstGeom>
                  </pic:spPr>
                </pic:pic>
              </a:graphicData>
            </a:graphic>
          </wp:inline>
        </w:drawing>
      </w:r>
    </w:p>
    <w:p w14:paraId="4DD13ACC" w14:textId="683407DF" w:rsidR="00B83CDF" w:rsidRDefault="007E154F" w:rsidP="00E22A73">
      <w:pPr>
        <w:pStyle w:val="Caption"/>
        <w:ind w:left="450"/>
        <w:jc w:val="center"/>
      </w:pPr>
      <w:bookmarkStart w:id="86" w:name="_Ref214056232"/>
      <w:r>
        <w:t xml:space="preserve">Figure </w:t>
      </w:r>
      <w:r>
        <w:fldChar w:fldCharType="begin"/>
      </w:r>
      <w:r>
        <w:instrText xml:space="preserve"> SEQ Figure \* ARABIC </w:instrText>
      </w:r>
      <w:r>
        <w:fldChar w:fldCharType="separate"/>
      </w:r>
      <w:r>
        <w:rPr>
          <w:noProof/>
        </w:rPr>
        <w:t>13</w:t>
      </w:r>
      <w:r>
        <w:fldChar w:fldCharType="end"/>
      </w:r>
      <w:bookmarkEnd w:id="86"/>
      <w:r w:rsidR="0038025E">
        <w:t>:</w:t>
      </w:r>
      <w:r>
        <w:t xml:space="preserve"> </w:t>
      </w:r>
      <w:r w:rsidRPr="0031645E">
        <w:t xml:space="preserve">Example YAML Measurement Recipe </w:t>
      </w:r>
      <m:oMath>
        <m:r>
          <w:rPr>
            <w:rFonts w:ascii="Cambria Math" w:hAnsi="Cambria Math"/>
          </w:rPr>
          <m:t>YBCO_IV_TempSweep</m:t>
        </m:r>
      </m:oMath>
      <w:r w:rsidRPr="0031645E">
        <w:t xml:space="preserve"> for a PSU Voltage Sweep with Temperature Logging</w:t>
      </w:r>
    </w:p>
    <w:p w14:paraId="73120AE3" w14:textId="11B576A0" w:rsidR="0066111C" w:rsidRDefault="005C28DF" w:rsidP="00E84E5A">
      <w:pPr>
        <w:pStyle w:val="Heading4"/>
      </w:pPr>
      <w:r w:rsidRPr="005C28DF">
        <w:t xml:space="preserve">MCU </w:t>
      </w:r>
      <w:r w:rsidR="00E31189" w:rsidRPr="005C28DF">
        <w:t>Measurement State Machine</w:t>
      </w:r>
    </w:p>
    <w:p w14:paraId="58B8F94C" w14:textId="344E8682" w:rsidR="00ED6807" w:rsidRDefault="005871E1" w:rsidP="006808CE">
      <w:pPr>
        <w:pStyle w:val="Level4Text"/>
      </w:pPr>
      <w:commentRangeStart w:id="87"/>
      <w:r>
        <w:rPr>
          <w:noProof/>
        </w:rPr>
        <w:drawing>
          <wp:inline distT="0" distB="0" distL="0" distR="0" wp14:anchorId="43693FCA" wp14:editId="7ECE2677">
            <wp:extent cx="5942250" cy="2088515"/>
            <wp:effectExtent l="0" t="0" r="0" b="0"/>
            <wp:docPr id="1749129667"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29667" name="Picture 9" descr="A diagram of a company&#10;&#10;AI-generated content may be incorrect."/>
                    <pic:cNvPicPr/>
                  </pic:nvPicPr>
                  <pic:blipFill rotWithShape="1">
                    <a:blip r:embed="rId38" cstate="print">
                      <a:extLst>
                        <a:ext uri="{28A0092B-C50C-407E-A947-70E740481C1C}">
                          <a14:useLocalDpi xmlns:a14="http://schemas.microsoft.com/office/drawing/2010/main" val="0"/>
                        </a:ext>
                      </a:extLst>
                    </a:blip>
                    <a:srcRect t="10397" b="10447"/>
                    <a:stretch>
                      <a:fillRect/>
                    </a:stretch>
                  </pic:blipFill>
                  <pic:spPr bwMode="auto">
                    <a:xfrm>
                      <a:off x="0" y="0"/>
                      <a:ext cx="5943600" cy="2088990"/>
                    </a:xfrm>
                    <a:prstGeom prst="rect">
                      <a:avLst/>
                    </a:prstGeom>
                    <a:ln>
                      <a:noFill/>
                    </a:ln>
                    <a:extLst>
                      <a:ext uri="{53640926-AAD7-44D8-BBD7-CCE9431645EC}">
                        <a14:shadowObscured xmlns:a14="http://schemas.microsoft.com/office/drawing/2010/main"/>
                      </a:ext>
                    </a:extLst>
                  </pic:spPr>
                </pic:pic>
              </a:graphicData>
            </a:graphic>
          </wp:inline>
        </w:drawing>
      </w:r>
      <w:commentRangeEnd w:id="87"/>
      <w:r w:rsidR="0038203B">
        <w:rPr>
          <w:rStyle w:val="CommentReference"/>
          <w:sz w:val="22"/>
          <w:szCs w:val="22"/>
        </w:rPr>
        <w:commentReference w:id="87"/>
      </w:r>
    </w:p>
    <w:p w14:paraId="214CEC02" w14:textId="72402D05" w:rsidR="00C3614A" w:rsidRDefault="00ED6807" w:rsidP="00AA3673">
      <w:pPr>
        <w:pStyle w:val="Caption"/>
        <w:ind w:firstLine="720"/>
        <w:jc w:val="center"/>
      </w:pPr>
      <w:r>
        <w:t xml:space="preserve">Figure </w:t>
      </w:r>
      <w:r>
        <w:fldChar w:fldCharType="begin"/>
      </w:r>
      <w:r>
        <w:instrText xml:space="preserve"> SEQ Figure \* ARABIC </w:instrText>
      </w:r>
      <w:r>
        <w:fldChar w:fldCharType="separate"/>
      </w:r>
      <w:r w:rsidR="007E154F">
        <w:rPr>
          <w:noProof/>
        </w:rPr>
        <w:t>14</w:t>
      </w:r>
      <w:r>
        <w:fldChar w:fldCharType="end"/>
      </w:r>
      <w:r w:rsidR="00AA3673">
        <w:t>:</w:t>
      </w:r>
      <w:r>
        <w:t xml:space="preserve"> </w:t>
      </w:r>
      <w:r w:rsidRPr="008D6B97">
        <w:t>MCU measurement state machine</w:t>
      </w:r>
    </w:p>
    <w:p w14:paraId="522CEFC4" w14:textId="373F23FF" w:rsidR="00CF4197" w:rsidRPr="00CF4197" w:rsidRDefault="00B226BA" w:rsidP="001A1785">
      <w:pPr>
        <w:pStyle w:val="Level4Text"/>
      </w:pPr>
      <w:r w:rsidRPr="00B226BA">
        <w:t>The MCU firmware is structured as a finite-state machine.</w:t>
      </w:r>
      <w:r w:rsidR="007B08B4">
        <w:t xml:space="preserve"> </w:t>
      </w:r>
      <w:r w:rsidR="007B08B4" w:rsidRPr="007B08B4">
        <w:t xml:space="preserve">The controller initiates in the IDLE state, awaiting a valid </w:t>
      </w:r>
      <w:r w:rsidR="0039037F" w:rsidRPr="0039037F">
        <w:t>Measurement Plan Instruction</w:t>
      </w:r>
      <w:r w:rsidR="007B08B4" w:rsidRPr="007B08B4">
        <w:t xml:space="preserve"> and a </w:t>
      </w:r>
      <w:r w:rsidR="006A5961">
        <w:t>valid</w:t>
      </w:r>
      <w:r w:rsidR="007B08B4" w:rsidRPr="007B08B4">
        <w:t xml:space="preserve"> command. Subsequently, it transitions to the Init state, during which hardware interfaces are established and configuration data is loaded. This is followed by the Calibration state, which conducts ADC/self-checks and instrument sanity checks. Upon successful completion of all checks, the system proceeds to the System Checked state, transitioning to the RUN state, where the active </w:t>
      </w:r>
      <w:r w:rsidR="0057730A" w:rsidRPr="0039037F">
        <w:t>Measurement Plan Instruction</w:t>
      </w:r>
      <w:r w:rsidR="0057730A" w:rsidRPr="007B08B4">
        <w:t xml:space="preserve"> </w:t>
      </w:r>
      <w:r w:rsidR="007B08B4" w:rsidRPr="007B08B4">
        <w:t xml:space="preserve">is executed. Any failed check at this stage redirects to the Error state, reporting the fault to the PC. A normal completion of the </w:t>
      </w:r>
      <w:r w:rsidR="00510120" w:rsidRPr="0039037F">
        <w:t>Measurement Plan Instruction</w:t>
      </w:r>
      <w:r w:rsidR="007B08B4" w:rsidRPr="007B08B4">
        <w:t xml:space="preserve"> results in the DONE state, while guard violations or user aborts </w:t>
      </w:r>
      <w:r w:rsidR="00E058CC">
        <w:t>lead to</w:t>
      </w:r>
      <w:r w:rsidR="007B08B4" w:rsidRPr="007B08B4">
        <w:t xml:space="preserve"> the SAFE state, which deactivates the PSU </w:t>
      </w:r>
      <w:r w:rsidR="0044279A">
        <w:t>to</w:t>
      </w:r>
      <w:r w:rsidR="007B08B4" w:rsidRPr="007B08B4">
        <w:t xml:space="preserve"> </w:t>
      </w:r>
      <w:r w:rsidR="00F47690">
        <w:t>make</w:t>
      </w:r>
      <w:r w:rsidR="007B08B4" w:rsidRPr="007B08B4">
        <w:t xml:space="preserve"> the </w:t>
      </w:r>
      <w:r w:rsidR="00F47690">
        <w:t>sample saf</w:t>
      </w:r>
      <w:r w:rsidR="000B7883">
        <w:t>e</w:t>
      </w:r>
      <w:r w:rsidR="007B08B4" w:rsidRPr="007B08B4">
        <w:t>. Both the DONE and SAFE states return the controller to the IDLE state for the subsequent run.</w:t>
      </w:r>
    </w:p>
    <w:p w14:paraId="3124994F" w14:textId="77777777" w:rsidR="00991311" w:rsidRPr="00991311" w:rsidRDefault="00991311" w:rsidP="00A442D7"/>
    <w:p w14:paraId="641A3BF2" w14:textId="77777777" w:rsidR="00991311" w:rsidRDefault="00991311" w:rsidP="00D92B18">
      <w:pPr>
        <w:pStyle w:val="Heading1"/>
        <w:sectPr w:rsidR="00991311" w:rsidSect="00471C5E">
          <w:pgSz w:w="12240" w:h="15840"/>
          <w:pgMar w:top="1440" w:right="1440" w:bottom="1440" w:left="1440" w:header="720" w:footer="720" w:gutter="0"/>
          <w:pgNumType w:chapStyle="1" w:chapSep="colon"/>
          <w:cols w:space="720"/>
          <w:titlePg/>
          <w:docGrid w:linePitch="360"/>
        </w:sectPr>
      </w:pPr>
    </w:p>
    <w:p w14:paraId="6B450349" w14:textId="27F599B8" w:rsidR="00491A28" w:rsidRPr="00D3237F" w:rsidRDefault="00ED09AD" w:rsidP="006932E0">
      <w:pPr>
        <w:pStyle w:val="Heading1"/>
      </w:pPr>
      <w:bookmarkStart w:id="88" w:name="_Toc214057135"/>
      <w:r w:rsidRPr="00C06C5E">
        <w:t>Design Decision Justification:</w:t>
      </w:r>
      <w:bookmarkEnd w:id="88"/>
      <w:r w:rsidRPr="00C06C5E">
        <w:t xml:space="preserve"> </w:t>
      </w:r>
    </w:p>
    <w:p w14:paraId="12814794" w14:textId="7CABF0E2" w:rsidR="006932E0" w:rsidRPr="00491A28" w:rsidRDefault="11275BF1" w:rsidP="1D1E0C00">
      <w:pPr>
        <w:pStyle w:val="Heading2"/>
        <w:rPr>
          <w:b w:val="0"/>
          <w:i/>
          <w:iCs/>
          <w:sz w:val="28"/>
          <w:szCs w:val="28"/>
          <w:u w:val="single"/>
        </w:rPr>
      </w:pPr>
      <w:bookmarkStart w:id="89" w:name="_Toc214057136"/>
      <w:r>
        <w:t xml:space="preserve">Case 1: </w:t>
      </w:r>
      <w:commentRangeStart w:id="90"/>
      <w:r w:rsidR="4EF251A5" w:rsidRPr="1D1E0C00">
        <w:rPr>
          <w:b w:val="0"/>
          <w:i/>
          <w:iCs/>
          <w:sz w:val="28"/>
          <w:szCs w:val="28"/>
          <w:u w:val="single"/>
        </w:rPr>
        <w:t>Permanent vs. Electromagnets</w:t>
      </w:r>
      <w:bookmarkEnd w:id="89"/>
      <w:commentRangeEnd w:id="90"/>
      <w:r w:rsidR="006932E0" w:rsidRPr="00491A28">
        <w:rPr>
          <w:rStyle w:val="CommentReference"/>
          <w:b w:val="0"/>
          <w:i/>
          <w:iCs/>
          <w:sz w:val="28"/>
          <w:szCs w:val="28"/>
          <w:u w:val="single"/>
        </w:rPr>
        <w:commentReference w:id="90"/>
      </w:r>
    </w:p>
    <w:p w14:paraId="79C11CA7" w14:textId="77777777" w:rsidR="00F52F67" w:rsidRDefault="00F52F67" w:rsidP="00D3237F">
      <w:pPr>
        <w:pStyle w:val="Heading3"/>
      </w:pPr>
      <w:bookmarkStart w:id="91" w:name="_Toc214057137"/>
      <w:r>
        <w:t>Decision Context</w:t>
      </w:r>
      <w:bookmarkEnd w:id="91"/>
    </w:p>
    <w:p w14:paraId="298C9996" w14:textId="569BA0AC" w:rsidR="00F52F67" w:rsidRDefault="00F52F67" w:rsidP="000D2FE8">
      <w:pPr>
        <w:pStyle w:val="Level3Text"/>
      </w:pPr>
      <w:r w:rsidRPr="007C5D51">
        <w:t xml:space="preserve">To fulfill requirement FUNC-5, we must design a way for the system to provide 10 mT of uniform magnetic </w:t>
      </w:r>
      <w:r w:rsidRPr="006808CE">
        <w:t>field</w:t>
      </w:r>
      <w:r w:rsidRPr="007C5D51">
        <w:t xml:space="preserve"> to the sample area. This function is crucial for building a system that can take the Van der Pauw measurements of the thin film sample as required by the client. The three options we have are to purchase a set of Helmholtz coils (a type of air-core electromagnet), make our own electromagnet, or use permanent magnets. These options relate to many of our requirements and affect many aspects of the system design. For example, choosing between electromagnets and permanent magnets will </w:t>
      </w:r>
      <w:r w:rsidR="009B1D17" w:rsidRPr="007C5D51">
        <w:t>affect</w:t>
      </w:r>
      <w:r w:rsidRPr="007C5D51">
        <w:t xml:space="preserve"> the size of the vacuum chamber that needs to house them and the PCB, which must be designed to accommodate the electromagnet control circuits. Purchasing the magnet or building our own magnet would also greatly affect the cost of the system. The pros and cons of each option and their effects on the design requirements are tabulated in the section below.</w:t>
      </w:r>
    </w:p>
    <w:p w14:paraId="4855E3D6" w14:textId="5D3A14F1" w:rsidR="00F52F67" w:rsidRDefault="00F52F67" w:rsidP="00D41E31">
      <w:pPr>
        <w:pStyle w:val="Heading3"/>
      </w:pPr>
      <w:bookmarkStart w:id="92" w:name="_Toc214057138"/>
      <w:r>
        <w:t>Design Options &amp; Decision Matrix</w:t>
      </w:r>
      <w:bookmarkEnd w:id="92"/>
    </w:p>
    <w:p w14:paraId="22126FCF" w14:textId="2EEC6AA0" w:rsidR="00F52F67" w:rsidRPr="007C5D51" w:rsidRDefault="00F52F67" w:rsidP="005E262E">
      <w:pPr>
        <w:pStyle w:val="Level3Text"/>
        <w:numPr>
          <w:ilvl w:val="0"/>
          <w:numId w:val="22"/>
        </w:numPr>
        <w:ind w:left="810"/>
      </w:pPr>
      <w:r w:rsidRPr="007C5D51">
        <w:t xml:space="preserve">Purchase a </w:t>
      </w:r>
      <w:r w:rsidR="00223784" w:rsidRPr="007C5D51">
        <w:t>pair</w:t>
      </w:r>
      <w:r w:rsidRPr="007C5D51">
        <w:t xml:space="preserve"> of Helmholtz coils</w:t>
      </w:r>
      <w:r w:rsidR="00223784" w:rsidRPr="007C5D51">
        <w:t xml:space="preserve"> (</w:t>
      </w:r>
      <w:r w:rsidR="00395E0F" w:rsidRPr="007C5D51">
        <w:t>6”</w:t>
      </w:r>
      <w:r w:rsidR="00223784" w:rsidRPr="007C5D51">
        <w:t xml:space="preserve"> </w:t>
      </w:r>
      <w:r w:rsidR="00395E0F" w:rsidRPr="007C5D51">
        <w:t>diameter</w:t>
      </w:r>
      <w:r w:rsidR="00223784" w:rsidRPr="007C5D51">
        <w:t>)</w:t>
      </w:r>
      <w:r w:rsidR="004241A0" w:rsidRPr="007C5D51">
        <w:t xml:space="preserve"> that provide ~4.80 mT at $233.50.</w:t>
      </w:r>
    </w:p>
    <w:p w14:paraId="7DCF0EB1" w14:textId="09B41665" w:rsidR="004241A0" w:rsidRPr="007C5D51" w:rsidRDefault="004241A0" w:rsidP="005E262E">
      <w:pPr>
        <w:pStyle w:val="Level3Text"/>
        <w:numPr>
          <w:ilvl w:val="0"/>
          <w:numId w:val="22"/>
        </w:numPr>
        <w:ind w:left="810"/>
      </w:pPr>
      <w:r w:rsidRPr="007C5D51">
        <w:t xml:space="preserve">Build our own electromagnet that provides the required </w:t>
      </w:r>
      <w:r w:rsidR="00FD2AAE" w:rsidRPr="007C5D51">
        <w:t xml:space="preserve">10 mT. </w:t>
      </w:r>
    </w:p>
    <w:p w14:paraId="385818F0" w14:textId="698F53DF" w:rsidR="00F52F67" w:rsidRPr="007C5D51" w:rsidRDefault="00FD2AAE" w:rsidP="00ED0305">
      <w:pPr>
        <w:pStyle w:val="Level3Text"/>
        <w:numPr>
          <w:ilvl w:val="0"/>
          <w:numId w:val="22"/>
        </w:numPr>
        <w:ind w:left="810"/>
      </w:pPr>
      <w:r w:rsidRPr="007C5D51">
        <w:t>Purchase permanent</w:t>
      </w:r>
      <w:r w:rsidR="00EF0177" w:rsidRPr="007C5D51">
        <w:t xml:space="preserve"> neodymium</w:t>
      </w:r>
      <w:r w:rsidRPr="007C5D51">
        <w:t xml:space="preserve"> magnets</w:t>
      </w:r>
      <w:r w:rsidR="00422F14" w:rsidRPr="007C5D51">
        <w:t xml:space="preserve"> (1” diameter, 1/4” thick) with a surface field strength of 331 mT at </w:t>
      </w:r>
      <w:r w:rsidR="007E7C3A" w:rsidRPr="007C5D51">
        <w:t>$9.24 each.</w:t>
      </w:r>
    </w:p>
    <w:p w14:paraId="61C89A4B" w14:textId="3BBDFF77" w:rsidR="00595C30" w:rsidRDefault="00595C30" w:rsidP="00595C30">
      <w:pPr>
        <w:pStyle w:val="Caption"/>
        <w:keepNext/>
        <w:spacing w:after="0"/>
      </w:pPr>
      <w:r>
        <w:t xml:space="preserve">Table </w:t>
      </w:r>
      <w:r>
        <w:fldChar w:fldCharType="begin"/>
      </w:r>
      <w:r>
        <w:instrText xml:space="preserve"> SEQ Table \* ARABIC </w:instrText>
      </w:r>
      <w:r>
        <w:fldChar w:fldCharType="separate"/>
      </w:r>
      <w:r>
        <w:rPr>
          <w:noProof/>
        </w:rPr>
        <w:t>4</w:t>
      </w:r>
      <w:r>
        <w:fldChar w:fldCharType="end"/>
      </w:r>
      <w:r w:rsidR="00B6743C">
        <w:t>:</w:t>
      </w:r>
      <w:r>
        <w:t xml:space="preserve"> Decision Matrix for Magnet Deisgn</w:t>
      </w:r>
    </w:p>
    <w:tbl>
      <w:tblPr>
        <w:tblStyle w:val="GridTable1Light"/>
        <w:tblW w:w="0" w:type="auto"/>
        <w:tblInd w:w="445" w:type="dxa"/>
        <w:tblLook w:val="04A0" w:firstRow="1" w:lastRow="0" w:firstColumn="1" w:lastColumn="0" w:noHBand="0" w:noVBand="1"/>
      </w:tblPr>
      <w:tblGrid>
        <w:gridCol w:w="2701"/>
        <w:gridCol w:w="2104"/>
        <w:gridCol w:w="2095"/>
        <w:gridCol w:w="2005"/>
      </w:tblGrid>
      <w:tr w:rsidR="007C5D51" w:rsidRPr="007C5D51" w14:paraId="635482A0" w14:textId="77777777" w:rsidTr="00617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1B09256" w14:textId="36BD54B1" w:rsidR="005C6A42" w:rsidRPr="007C5D51" w:rsidRDefault="005C6A42" w:rsidP="00617A51">
            <w:r w:rsidRPr="007C5D51">
              <w:t>Feature/Requirement</w:t>
            </w:r>
          </w:p>
        </w:tc>
        <w:tc>
          <w:tcPr>
            <w:tcW w:w="2216" w:type="dxa"/>
          </w:tcPr>
          <w:p w14:paraId="1DEAF35E" w14:textId="5CCC684D" w:rsidR="005C6A42" w:rsidRPr="007C5D51" w:rsidRDefault="005C6A42" w:rsidP="00617A51">
            <w:pPr>
              <w:cnfStyle w:val="100000000000" w:firstRow="1" w:lastRow="0" w:firstColumn="0" w:lastColumn="0" w:oddVBand="0" w:evenVBand="0" w:oddHBand="0" w:evenHBand="0" w:firstRowFirstColumn="0" w:firstRowLastColumn="0" w:lastRowFirstColumn="0" w:lastRowLastColumn="0"/>
            </w:pPr>
            <w:r w:rsidRPr="007C5D51">
              <w:t>Option 1</w:t>
            </w:r>
          </w:p>
        </w:tc>
        <w:tc>
          <w:tcPr>
            <w:tcW w:w="2216" w:type="dxa"/>
          </w:tcPr>
          <w:p w14:paraId="59871605" w14:textId="3404A744" w:rsidR="005C6A42" w:rsidRPr="007C5D51" w:rsidRDefault="005C6A42" w:rsidP="00617A51">
            <w:pPr>
              <w:cnfStyle w:val="100000000000" w:firstRow="1" w:lastRow="0" w:firstColumn="0" w:lastColumn="0" w:oddVBand="0" w:evenVBand="0" w:oddHBand="0" w:evenHBand="0" w:firstRowFirstColumn="0" w:firstRowLastColumn="0" w:lastRowFirstColumn="0" w:lastRowLastColumn="0"/>
            </w:pPr>
            <w:r w:rsidRPr="007C5D51">
              <w:t>Option 2</w:t>
            </w:r>
          </w:p>
        </w:tc>
        <w:tc>
          <w:tcPr>
            <w:tcW w:w="2216" w:type="dxa"/>
          </w:tcPr>
          <w:p w14:paraId="2E64927D" w14:textId="4B7DB24F" w:rsidR="005C6A42" w:rsidRPr="007C5D51" w:rsidRDefault="005C6A42" w:rsidP="00617A51">
            <w:pPr>
              <w:cnfStyle w:val="100000000000" w:firstRow="1" w:lastRow="0" w:firstColumn="0" w:lastColumn="0" w:oddVBand="0" w:evenVBand="0" w:oddHBand="0" w:evenHBand="0" w:firstRowFirstColumn="0" w:firstRowLastColumn="0" w:lastRowFirstColumn="0" w:lastRowLastColumn="0"/>
            </w:pPr>
            <w:r w:rsidRPr="007C5D51">
              <w:t>Option 3</w:t>
            </w:r>
          </w:p>
        </w:tc>
      </w:tr>
      <w:tr w:rsidR="007C5D51" w:rsidRPr="007C5D51" w14:paraId="40359BAF"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33C3DA7E" w14:textId="7DA3E0DA" w:rsidR="005C6A42" w:rsidRPr="007C5D51" w:rsidRDefault="005C6A42" w:rsidP="00617A51">
            <w:r w:rsidRPr="007C5D51">
              <w:t>FUNC-3</w:t>
            </w:r>
            <w:r w:rsidR="00571A73" w:rsidRPr="007C5D51">
              <w:t>,4,8,9</w:t>
            </w:r>
            <w:r w:rsidR="002B0FE5" w:rsidRPr="007C5D51">
              <w:t xml:space="preserve">: </w:t>
            </w:r>
            <w:r w:rsidR="00670483" w:rsidRPr="007C5D51">
              <w:t>Accuracy and precision requirement of various electrical measurements</w:t>
            </w:r>
          </w:p>
        </w:tc>
        <w:tc>
          <w:tcPr>
            <w:tcW w:w="2216" w:type="dxa"/>
          </w:tcPr>
          <w:p w14:paraId="7BA1F51A" w14:textId="1C9F5ABB" w:rsidR="005C6A42" w:rsidRPr="007C5D51" w:rsidRDefault="005F1B0B" w:rsidP="00617A51">
            <w:pPr>
              <w:cnfStyle w:val="000000000000" w:firstRow="0" w:lastRow="0" w:firstColumn="0" w:lastColumn="0" w:oddVBand="0" w:evenVBand="0" w:oddHBand="0" w:evenHBand="0" w:firstRowFirstColumn="0" w:firstRowLastColumn="0" w:lastRowFirstColumn="0" w:lastRowLastColumn="0"/>
            </w:pPr>
            <w:r w:rsidRPr="007C5D51">
              <w:t xml:space="preserve">4.8 mT </w:t>
            </w:r>
            <w:r w:rsidR="005604DD" w:rsidRPr="007C5D51">
              <w:t>is slightly lower than preferred. We should still be able to get measurements, but maybe not to the accuracy and precision of a higher field.</w:t>
            </w:r>
          </w:p>
        </w:tc>
        <w:tc>
          <w:tcPr>
            <w:tcW w:w="2216" w:type="dxa"/>
          </w:tcPr>
          <w:p w14:paraId="0F44E4C7" w14:textId="4B15E16F" w:rsidR="005C6A42" w:rsidRPr="007C5D51" w:rsidRDefault="00242288" w:rsidP="00617A51">
            <w:pPr>
              <w:cnfStyle w:val="000000000000" w:firstRow="0" w:lastRow="0" w:firstColumn="0" w:lastColumn="0" w:oddVBand="0" w:evenVBand="0" w:oddHBand="0" w:evenHBand="0" w:firstRowFirstColumn="0" w:firstRowLastColumn="0" w:lastRowFirstColumn="0" w:lastRowLastColumn="0"/>
            </w:pPr>
            <w:r w:rsidRPr="007C5D51">
              <w:t>Can be designed to achieve 10 mT.</w:t>
            </w:r>
          </w:p>
        </w:tc>
        <w:tc>
          <w:tcPr>
            <w:tcW w:w="2216" w:type="dxa"/>
            <w:shd w:val="clear" w:color="auto" w:fill="D9D9D9" w:themeFill="background1" w:themeFillShade="D9"/>
          </w:tcPr>
          <w:p w14:paraId="6109635C" w14:textId="730F4D52" w:rsidR="005C6A42" w:rsidRPr="007C5D51" w:rsidRDefault="00242288" w:rsidP="00617A51">
            <w:pPr>
              <w:cnfStyle w:val="000000000000" w:firstRow="0" w:lastRow="0" w:firstColumn="0" w:lastColumn="0" w:oddVBand="0" w:evenVBand="0" w:oddHBand="0" w:evenHBand="0" w:firstRowFirstColumn="0" w:firstRowLastColumn="0" w:lastRowFirstColumn="0" w:lastRowLastColumn="0"/>
            </w:pPr>
            <w:r w:rsidRPr="007C5D51">
              <w:t>331 mT at the surface is more than enough</w:t>
            </w:r>
            <w:r w:rsidR="00ED3907" w:rsidRPr="007C5D51">
              <w:t xml:space="preserve">, even if the sample is some distance away. </w:t>
            </w:r>
          </w:p>
        </w:tc>
      </w:tr>
      <w:tr w:rsidR="007C5D51" w:rsidRPr="007C5D51" w14:paraId="3D88B384"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598DBB09" w14:textId="079E24DE" w:rsidR="004B0CA2" w:rsidRPr="007C5D51" w:rsidRDefault="004B0CA2" w:rsidP="00617A51">
            <w:r w:rsidRPr="007C5D51">
              <w:t>FUNC-5</w:t>
            </w:r>
            <w:r w:rsidR="00F75278" w:rsidRPr="007C5D51">
              <w:t xml:space="preserve">: </w:t>
            </w:r>
            <w:r w:rsidR="00663441" w:rsidRPr="007C5D51">
              <w:t>P</w:t>
            </w:r>
            <w:r w:rsidR="00F75278" w:rsidRPr="007C5D51">
              <w:t>rovide at least 10 mT of uniform field</w:t>
            </w:r>
          </w:p>
        </w:tc>
        <w:tc>
          <w:tcPr>
            <w:tcW w:w="2216" w:type="dxa"/>
          </w:tcPr>
          <w:p w14:paraId="2D4D2123" w14:textId="79404CDF" w:rsidR="004B0CA2" w:rsidRPr="007C5D51" w:rsidRDefault="00AA29D5" w:rsidP="00617A51">
            <w:pPr>
              <w:cnfStyle w:val="000000000000" w:firstRow="0" w:lastRow="0" w:firstColumn="0" w:lastColumn="0" w:oddVBand="0" w:evenVBand="0" w:oddHBand="0" w:evenHBand="0" w:firstRowFirstColumn="0" w:firstRowLastColumn="0" w:lastRowFirstColumn="0" w:lastRowLastColumn="0"/>
            </w:pPr>
            <w:r w:rsidRPr="007C5D51">
              <w:t>~</w:t>
            </w:r>
            <w:r w:rsidR="00270200" w:rsidRPr="007C5D51">
              <w:t>4.8</w:t>
            </w:r>
            <w:r w:rsidRPr="007C5D51">
              <w:t>0</w:t>
            </w:r>
            <w:r w:rsidR="00270200" w:rsidRPr="007C5D51">
              <w:t xml:space="preserve"> mT</w:t>
            </w:r>
          </w:p>
        </w:tc>
        <w:tc>
          <w:tcPr>
            <w:tcW w:w="2216" w:type="dxa"/>
          </w:tcPr>
          <w:p w14:paraId="02FCFF87" w14:textId="406DEE85" w:rsidR="004B0CA2" w:rsidRPr="007C5D51" w:rsidRDefault="00270200" w:rsidP="00617A51">
            <w:pPr>
              <w:cnfStyle w:val="000000000000" w:firstRow="0" w:lastRow="0" w:firstColumn="0" w:lastColumn="0" w:oddVBand="0" w:evenVBand="0" w:oddHBand="0" w:evenHBand="0" w:firstRowFirstColumn="0" w:firstRowLastColumn="0" w:lastRowFirstColumn="0" w:lastRowLastColumn="0"/>
            </w:pPr>
            <w:r w:rsidRPr="007C5D51">
              <w:t>10 mT</w:t>
            </w:r>
          </w:p>
        </w:tc>
        <w:tc>
          <w:tcPr>
            <w:tcW w:w="2216" w:type="dxa"/>
            <w:shd w:val="clear" w:color="auto" w:fill="D9D9D9" w:themeFill="background1" w:themeFillShade="D9"/>
          </w:tcPr>
          <w:p w14:paraId="3EE3A048" w14:textId="7B83AFCA" w:rsidR="004B0CA2" w:rsidRPr="007C5D51" w:rsidRDefault="00AA29D5" w:rsidP="00617A51">
            <w:pPr>
              <w:cnfStyle w:val="000000000000" w:firstRow="0" w:lastRow="0" w:firstColumn="0" w:lastColumn="0" w:oddVBand="0" w:evenVBand="0" w:oddHBand="0" w:evenHBand="0" w:firstRowFirstColumn="0" w:firstRowLastColumn="0" w:lastRowFirstColumn="0" w:lastRowLastColumn="0"/>
            </w:pPr>
            <w:r w:rsidRPr="007C5D51">
              <w:t>~</w:t>
            </w:r>
            <w:r w:rsidR="001F74F8" w:rsidRPr="007C5D51">
              <w:t xml:space="preserve">120 mT </w:t>
            </w:r>
            <w:r w:rsidR="008F527A" w:rsidRPr="007C5D51">
              <w:t>at ¼” away from surface</w:t>
            </w:r>
          </w:p>
        </w:tc>
      </w:tr>
      <w:tr w:rsidR="007C5D51" w:rsidRPr="007C5D51" w14:paraId="20BC3C42"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7014940A" w14:textId="726D61FC" w:rsidR="004B0CA2" w:rsidRPr="007C5D51" w:rsidRDefault="004B0CA2" w:rsidP="00617A51">
            <w:r w:rsidRPr="007C5D51">
              <w:t>FUNC-6</w:t>
            </w:r>
            <w:r w:rsidR="007F2230" w:rsidRPr="007C5D51">
              <w:t xml:space="preserve">: </w:t>
            </w:r>
            <w:r w:rsidR="00B313AE" w:rsidRPr="007C5D51">
              <w:t>Can s</w:t>
            </w:r>
            <w:r w:rsidR="007F2230" w:rsidRPr="007C5D51">
              <w:t>witch field direction</w:t>
            </w:r>
          </w:p>
        </w:tc>
        <w:tc>
          <w:tcPr>
            <w:tcW w:w="2216" w:type="dxa"/>
            <w:shd w:val="clear" w:color="auto" w:fill="D9D9D9" w:themeFill="background1" w:themeFillShade="D9"/>
          </w:tcPr>
          <w:p w14:paraId="543EE7D9" w14:textId="77777777" w:rsidR="004B0CA2"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Yes</w:t>
            </w:r>
          </w:p>
          <w:p w14:paraId="60802556" w14:textId="32FE5725" w:rsidR="00B313AE"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(just reverse the current)</w:t>
            </w:r>
          </w:p>
        </w:tc>
        <w:tc>
          <w:tcPr>
            <w:tcW w:w="2216" w:type="dxa"/>
            <w:shd w:val="clear" w:color="auto" w:fill="D9D9D9" w:themeFill="background1" w:themeFillShade="D9"/>
          </w:tcPr>
          <w:p w14:paraId="36583A3E" w14:textId="77777777" w:rsidR="00B313AE"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Yes</w:t>
            </w:r>
          </w:p>
          <w:p w14:paraId="2F254F0D" w14:textId="71BF3DC7" w:rsidR="004B0CA2"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(just reverse the current)</w:t>
            </w:r>
          </w:p>
        </w:tc>
        <w:tc>
          <w:tcPr>
            <w:tcW w:w="2216" w:type="dxa"/>
          </w:tcPr>
          <w:p w14:paraId="135C7855" w14:textId="77777777" w:rsidR="004B0CA2"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Yes</w:t>
            </w:r>
          </w:p>
          <w:p w14:paraId="45567466" w14:textId="5601E891" w:rsidR="00B313AE" w:rsidRPr="007C5D51" w:rsidRDefault="00B313AE" w:rsidP="00617A51">
            <w:pPr>
              <w:cnfStyle w:val="000000000000" w:firstRow="0" w:lastRow="0" w:firstColumn="0" w:lastColumn="0" w:oddVBand="0" w:evenVBand="0" w:oddHBand="0" w:evenHBand="0" w:firstRowFirstColumn="0" w:firstRowLastColumn="0" w:lastRowFirstColumn="0" w:lastRowLastColumn="0"/>
            </w:pPr>
            <w:r w:rsidRPr="007C5D51">
              <w:t xml:space="preserve">(but </w:t>
            </w:r>
            <w:r w:rsidR="00DD4747" w:rsidRPr="007C5D51">
              <w:t>need to turn off vacuum to physically flip the magnets th</w:t>
            </w:r>
            <w:r w:rsidR="005C3F73" w:rsidRPr="007C5D51">
              <w:t>e</w:t>
            </w:r>
            <w:r w:rsidR="00DD4747" w:rsidRPr="007C5D51">
              <w:t>n turn the vacuum back on</w:t>
            </w:r>
            <w:r w:rsidRPr="007C5D51">
              <w:t>)</w:t>
            </w:r>
          </w:p>
        </w:tc>
      </w:tr>
      <w:tr w:rsidR="007C5D51" w:rsidRPr="007C5D51" w14:paraId="14FFFF81"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5F9B26E3" w14:textId="14C46557" w:rsidR="003611E4" w:rsidRPr="007C5D51" w:rsidRDefault="003611E4" w:rsidP="00617A51">
            <w:r w:rsidRPr="007C5D51">
              <w:t>FLEX-1</w:t>
            </w:r>
            <w:r w:rsidR="005C3F73" w:rsidRPr="007C5D51">
              <w:t>: Swap sample in 10 min</w:t>
            </w:r>
          </w:p>
        </w:tc>
        <w:tc>
          <w:tcPr>
            <w:tcW w:w="2216" w:type="dxa"/>
          </w:tcPr>
          <w:p w14:paraId="5E2FCC39" w14:textId="6E200A8C" w:rsidR="003611E4" w:rsidRPr="007C5D51" w:rsidRDefault="00FF6626" w:rsidP="00617A51">
            <w:pPr>
              <w:cnfStyle w:val="000000000000" w:firstRow="0" w:lastRow="0" w:firstColumn="0" w:lastColumn="0" w:oddVBand="0" w:evenVBand="0" w:oddHBand="0" w:evenHBand="0" w:firstRowFirstColumn="0" w:firstRowLastColumn="0" w:lastRowFirstColumn="0" w:lastRowLastColumn="0"/>
            </w:pPr>
            <w:r w:rsidRPr="007C5D51">
              <w:t xml:space="preserve">The large coil size </w:t>
            </w:r>
            <w:r w:rsidR="00483FCA" w:rsidRPr="007C5D51">
              <w:t xml:space="preserve">(6” diameter) </w:t>
            </w:r>
            <w:r w:rsidRPr="007C5D51">
              <w:t xml:space="preserve">requires a larger vacuum chamber, which takes longer to pump up/down, lengthening the </w:t>
            </w:r>
            <w:r w:rsidR="00FA2A59" w:rsidRPr="007C5D51">
              <w:t>sample swapping time.</w:t>
            </w:r>
          </w:p>
        </w:tc>
        <w:tc>
          <w:tcPr>
            <w:tcW w:w="2216" w:type="dxa"/>
          </w:tcPr>
          <w:p w14:paraId="6ABA86EA" w14:textId="6DDAB9AF" w:rsidR="003611E4" w:rsidRPr="007C5D51" w:rsidRDefault="00FA2A59" w:rsidP="00617A51">
            <w:pPr>
              <w:cnfStyle w:val="000000000000" w:firstRow="0" w:lastRow="0" w:firstColumn="0" w:lastColumn="0" w:oddVBand="0" w:evenVBand="0" w:oddHBand="0" w:evenHBand="0" w:firstRowFirstColumn="0" w:firstRowLastColumn="0" w:lastRowFirstColumn="0" w:lastRowLastColumn="0"/>
            </w:pPr>
            <w:r w:rsidRPr="007C5D51">
              <w:t>The large coil size requires a larger vacuum chamber, which takes longer to pump up/down, lengthening the sample swapping time.</w:t>
            </w:r>
          </w:p>
        </w:tc>
        <w:tc>
          <w:tcPr>
            <w:tcW w:w="2216" w:type="dxa"/>
            <w:shd w:val="clear" w:color="auto" w:fill="D9D9D9" w:themeFill="background1" w:themeFillShade="D9"/>
          </w:tcPr>
          <w:p w14:paraId="10D6A18B" w14:textId="7C23979B" w:rsidR="003611E4" w:rsidRPr="007C5D51" w:rsidRDefault="00782A96" w:rsidP="00617A51">
            <w:pPr>
              <w:cnfStyle w:val="000000000000" w:firstRow="0" w:lastRow="0" w:firstColumn="0" w:lastColumn="0" w:oddVBand="0" w:evenVBand="0" w:oddHBand="0" w:evenHBand="0" w:firstRowFirstColumn="0" w:firstRowLastColumn="0" w:lastRowFirstColumn="0" w:lastRowLastColumn="0"/>
            </w:pPr>
            <w:r w:rsidRPr="007C5D51">
              <w:t xml:space="preserve">The small size </w:t>
            </w:r>
            <w:r w:rsidR="00483FCA" w:rsidRPr="007C5D51">
              <w:t xml:space="preserve">(1” diameter) </w:t>
            </w:r>
            <w:r w:rsidRPr="007C5D51">
              <w:t xml:space="preserve">allows for a smaller vacuum chamber, which takes shorter </w:t>
            </w:r>
            <w:r w:rsidR="00A74800" w:rsidRPr="007C5D51">
              <w:t xml:space="preserve">time </w:t>
            </w:r>
            <w:r w:rsidRPr="007C5D51">
              <w:t>to pump up/down</w:t>
            </w:r>
            <w:r w:rsidR="00A74800" w:rsidRPr="007C5D51">
              <w:t xml:space="preserve">, </w:t>
            </w:r>
            <w:r w:rsidR="004C7157" w:rsidRPr="007C5D51">
              <w:t>decreasing sample swapping time.</w:t>
            </w:r>
          </w:p>
        </w:tc>
      </w:tr>
      <w:tr w:rsidR="007C5D51" w:rsidRPr="007C5D51" w14:paraId="6865F067"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63A26B8D" w14:textId="1719DCB8" w:rsidR="005C6A42" w:rsidRPr="007C5D51" w:rsidRDefault="00571A73" w:rsidP="00617A51">
            <w:r w:rsidRPr="007C5D51">
              <w:t>COST-1</w:t>
            </w:r>
            <w:r w:rsidR="0083595E" w:rsidRPr="007C5D51">
              <w:t>: $2,000 budget</w:t>
            </w:r>
          </w:p>
        </w:tc>
        <w:tc>
          <w:tcPr>
            <w:tcW w:w="2216" w:type="dxa"/>
          </w:tcPr>
          <w:p w14:paraId="6904FE66" w14:textId="750723DE" w:rsidR="005C6A42" w:rsidRPr="007C5D51" w:rsidRDefault="00D067F3" w:rsidP="00617A51">
            <w:pPr>
              <w:cnfStyle w:val="000000000000" w:firstRow="0" w:lastRow="0" w:firstColumn="0" w:lastColumn="0" w:oddVBand="0" w:evenVBand="0" w:oddHBand="0" w:evenHBand="0" w:firstRowFirstColumn="0" w:firstRowLastColumn="0" w:lastRowFirstColumn="0" w:lastRowLastColumn="0"/>
            </w:pPr>
            <w:r w:rsidRPr="007C5D51">
              <w:t>$233.50</w:t>
            </w:r>
          </w:p>
        </w:tc>
        <w:tc>
          <w:tcPr>
            <w:tcW w:w="2216" w:type="dxa"/>
          </w:tcPr>
          <w:p w14:paraId="7FA08AC2" w14:textId="3B95CBEB" w:rsidR="005C6A42" w:rsidRPr="007C5D51" w:rsidRDefault="002074B7" w:rsidP="00617A51">
            <w:pPr>
              <w:cnfStyle w:val="000000000000" w:firstRow="0" w:lastRow="0" w:firstColumn="0" w:lastColumn="0" w:oddVBand="0" w:evenVBand="0" w:oddHBand="0" w:evenHBand="0" w:firstRowFirstColumn="0" w:firstRowLastColumn="0" w:lastRowFirstColumn="0" w:lastRowLastColumn="0"/>
            </w:pPr>
            <w:r w:rsidRPr="007C5D51">
              <w:t>Undetermined</w:t>
            </w:r>
            <w:r w:rsidR="003A3C81" w:rsidRPr="007C5D51">
              <w:t xml:space="preserve"> (ruled out this option before a price was determined)</w:t>
            </w:r>
          </w:p>
        </w:tc>
        <w:tc>
          <w:tcPr>
            <w:tcW w:w="2216" w:type="dxa"/>
            <w:shd w:val="clear" w:color="auto" w:fill="D9D9D9" w:themeFill="background1" w:themeFillShade="D9"/>
          </w:tcPr>
          <w:p w14:paraId="4CF83068" w14:textId="587DC107" w:rsidR="005C6A42" w:rsidRPr="007C5D51" w:rsidRDefault="005A25CE" w:rsidP="00617A51">
            <w:pPr>
              <w:cnfStyle w:val="000000000000" w:firstRow="0" w:lastRow="0" w:firstColumn="0" w:lastColumn="0" w:oddVBand="0" w:evenVBand="0" w:oddHBand="0" w:evenHBand="0" w:firstRowFirstColumn="0" w:firstRowLastColumn="0" w:lastRowFirstColumn="0" w:lastRowLastColumn="0"/>
            </w:pPr>
            <w:r w:rsidRPr="007C5D51">
              <w:t>2 * $9.2</w:t>
            </w:r>
          </w:p>
        </w:tc>
      </w:tr>
      <w:tr w:rsidR="007C5D51" w:rsidRPr="007C5D51" w14:paraId="0A714A40"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29C48B77" w14:textId="2BE62142" w:rsidR="005C6A42" w:rsidRPr="007C5D51" w:rsidRDefault="004B0CA2" w:rsidP="00617A51">
            <w:r w:rsidRPr="007C5D51">
              <w:t>REC-1</w:t>
            </w:r>
            <w:r w:rsidR="0083595E" w:rsidRPr="007C5D51">
              <w:t xml:space="preserve">: </w:t>
            </w:r>
            <w:r w:rsidR="00CB40F0" w:rsidRPr="007C5D51">
              <w:t>1 liter of LN2 per run</w:t>
            </w:r>
          </w:p>
        </w:tc>
        <w:tc>
          <w:tcPr>
            <w:tcW w:w="2216" w:type="dxa"/>
          </w:tcPr>
          <w:p w14:paraId="74272B38" w14:textId="1FF8E59E" w:rsidR="005C6A42" w:rsidRPr="007C5D51" w:rsidRDefault="0083595E" w:rsidP="00617A51">
            <w:pPr>
              <w:cnfStyle w:val="000000000000" w:firstRow="0" w:lastRow="0" w:firstColumn="0" w:lastColumn="0" w:oddVBand="0" w:evenVBand="0" w:oddHBand="0" w:evenHBand="0" w:firstRowFirstColumn="0" w:firstRowLastColumn="0" w:lastRowFirstColumn="0" w:lastRowLastColumn="0"/>
            </w:pPr>
            <w:r w:rsidRPr="007C5D51">
              <w:t>Larger vacuum chamber takes more LN2 to cool down.</w:t>
            </w:r>
          </w:p>
        </w:tc>
        <w:tc>
          <w:tcPr>
            <w:tcW w:w="2216" w:type="dxa"/>
          </w:tcPr>
          <w:p w14:paraId="1DB1FF21" w14:textId="2B4B879D" w:rsidR="005C6A42" w:rsidRPr="007C5D51" w:rsidRDefault="00CB40F0" w:rsidP="00617A51">
            <w:pPr>
              <w:cnfStyle w:val="000000000000" w:firstRow="0" w:lastRow="0" w:firstColumn="0" w:lastColumn="0" w:oddVBand="0" w:evenVBand="0" w:oddHBand="0" w:evenHBand="0" w:firstRowFirstColumn="0" w:firstRowLastColumn="0" w:lastRowFirstColumn="0" w:lastRowLastColumn="0"/>
            </w:pPr>
            <w:r w:rsidRPr="007C5D51">
              <w:t>Larger vacuum chamber takes more LN2 to cool down.</w:t>
            </w:r>
          </w:p>
        </w:tc>
        <w:tc>
          <w:tcPr>
            <w:tcW w:w="2216" w:type="dxa"/>
            <w:shd w:val="clear" w:color="auto" w:fill="D9D9D9" w:themeFill="background1" w:themeFillShade="D9"/>
          </w:tcPr>
          <w:p w14:paraId="50954B29" w14:textId="70A4E6A9" w:rsidR="005C6A42" w:rsidRPr="007C5D51" w:rsidRDefault="00CB40F0" w:rsidP="00617A51">
            <w:pPr>
              <w:cnfStyle w:val="000000000000" w:firstRow="0" w:lastRow="0" w:firstColumn="0" w:lastColumn="0" w:oddVBand="0" w:evenVBand="0" w:oddHBand="0" w:evenHBand="0" w:firstRowFirstColumn="0" w:firstRowLastColumn="0" w:lastRowFirstColumn="0" w:lastRowLastColumn="0"/>
            </w:pPr>
            <w:r w:rsidRPr="007C5D51">
              <w:t>Smaller vacuum chamber takes less LN2 to cool down.</w:t>
            </w:r>
          </w:p>
        </w:tc>
      </w:tr>
      <w:tr w:rsidR="007C5D51" w:rsidRPr="007C5D51" w14:paraId="6EE972D7" w14:textId="77777777" w:rsidTr="00617A51">
        <w:tc>
          <w:tcPr>
            <w:cnfStyle w:val="001000000000" w:firstRow="0" w:lastRow="0" w:firstColumn="1" w:lastColumn="0" w:oddVBand="0" w:evenVBand="0" w:oddHBand="0" w:evenHBand="0" w:firstRowFirstColumn="0" w:firstRowLastColumn="0" w:lastRowFirstColumn="0" w:lastRowLastColumn="0"/>
            <w:tcW w:w="2257" w:type="dxa"/>
          </w:tcPr>
          <w:p w14:paraId="017C16D0" w14:textId="78229520" w:rsidR="00C140F4" w:rsidRPr="007C5D51" w:rsidRDefault="00407C87" w:rsidP="00617A51">
            <w:r w:rsidRPr="007C5D51">
              <w:t>Additional Notes</w:t>
            </w:r>
          </w:p>
        </w:tc>
        <w:tc>
          <w:tcPr>
            <w:tcW w:w="2216" w:type="dxa"/>
          </w:tcPr>
          <w:p w14:paraId="1083D4E0" w14:textId="3BC0758D" w:rsidR="00C140F4" w:rsidRPr="007C5D51" w:rsidRDefault="0087074C" w:rsidP="00617A51">
            <w:pPr>
              <w:cnfStyle w:val="000000000000" w:firstRow="0" w:lastRow="0" w:firstColumn="0" w:lastColumn="0" w:oddVBand="0" w:evenVBand="0" w:oddHBand="0" w:evenHBand="0" w:firstRowFirstColumn="0" w:firstRowLastColumn="0" w:lastRowFirstColumn="0" w:lastRowLastColumn="0"/>
            </w:pPr>
            <w:r w:rsidRPr="007C5D51">
              <w:t>Coils with fields that meet 10 mT are sold, but they are not within our budget. This is one where the pricing is reasonable and the field strength is somewhat acceptable.</w:t>
            </w:r>
          </w:p>
        </w:tc>
        <w:tc>
          <w:tcPr>
            <w:tcW w:w="2216" w:type="dxa"/>
          </w:tcPr>
          <w:p w14:paraId="2C8A4867" w14:textId="1725532F" w:rsidR="00C140F4" w:rsidRPr="007C5D51" w:rsidRDefault="00AB788C" w:rsidP="00617A51">
            <w:pPr>
              <w:cnfStyle w:val="000000000000" w:firstRow="0" w:lastRow="0" w:firstColumn="0" w:lastColumn="0" w:oddVBand="0" w:evenVBand="0" w:oddHBand="0" w:evenHBand="0" w:firstRowFirstColumn="0" w:firstRowLastColumn="0" w:lastRowFirstColumn="0" w:lastRowLastColumn="0"/>
            </w:pPr>
            <w:r w:rsidRPr="007C5D51">
              <w:t xml:space="preserve">Manufacturing </w:t>
            </w:r>
            <w:r w:rsidR="00441148" w:rsidRPr="007C5D51">
              <w:t>the</w:t>
            </w:r>
            <w:r w:rsidRPr="007C5D51">
              <w:t xml:space="preserve"> coil is complex and precise</w:t>
            </w:r>
            <w:r w:rsidR="00441148" w:rsidRPr="007C5D51">
              <w:t>, which is difficult to make by ourselves. The coil is calculated to need</w:t>
            </w:r>
            <w:r w:rsidR="00B75823" w:rsidRPr="007C5D51">
              <w:t xml:space="preserve"> hundreds of turns to achieve</w:t>
            </w:r>
            <w:r w:rsidR="00441148" w:rsidRPr="007C5D51">
              <w:t xml:space="preserve"> </w:t>
            </w:r>
            <w:r w:rsidR="001523FC" w:rsidRPr="007C5D51">
              <w:t>our requirements.</w:t>
            </w:r>
          </w:p>
        </w:tc>
        <w:tc>
          <w:tcPr>
            <w:tcW w:w="2216" w:type="dxa"/>
          </w:tcPr>
          <w:p w14:paraId="50087125" w14:textId="079EEC8A" w:rsidR="00C140F4" w:rsidRPr="007C5D51" w:rsidRDefault="00AD402B" w:rsidP="00617A51">
            <w:pPr>
              <w:cnfStyle w:val="000000000000" w:firstRow="0" w:lastRow="0" w:firstColumn="0" w:lastColumn="0" w:oddVBand="0" w:evenVBand="0" w:oddHBand="0" w:evenHBand="0" w:firstRowFirstColumn="0" w:firstRowLastColumn="0" w:lastRowFirstColumn="0" w:lastRowLastColumn="0"/>
            </w:pPr>
            <w:r w:rsidRPr="007C5D51">
              <w:t>None</w:t>
            </w:r>
          </w:p>
        </w:tc>
      </w:tr>
    </w:tbl>
    <w:p w14:paraId="7FA8BB2A" w14:textId="7ACF334D" w:rsidR="00491A28" w:rsidRDefault="00AD402B" w:rsidP="00B53544">
      <w:pPr>
        <w:pStyle w:val="Heading3"/>
      </w:pPr>
      <w:bookmarkStart w:id="93" w:name="_Toc214057139"/>
      <w:r>
        <w:t>Design Decision</w:t>
      </w:r>
      <w:bookmarkEnd w:id="93"/>
    </w:p>
    <w:p w14:paraId="0A1A79BC" w14:textId="3AD5338D" w:rsidR="00AD402B" w:rsidRPr="0038025E" w:rsidRDefault="00D11B63" w:rsidP="00430AB0">
      <w:pPr>
        <w:pStyle w:val="Level3Text"/>
        <w:rPr>
          <w:color w:val="000000" w:themeColor="text1"/>
        </w:rPr>
      </w:pPr>
      <w:r w:rsidRPr="0038025E">
        <w:rPr>
          <w:color w:val="000000" w:themeColor="text1"/>
        </w:rPr>
        <w:t xml:space="preserve">Option 3 was chosen for our design. </w:t>
      </w:r>
      <w:r w:rsidR="00CC6007" w:rsidRPr="0038025E">
        <w:rPr>
          <w:color w:val="000000" w:themeColor="text1"/>
        </w:rPr>
        <w:t xml:space="preserve">The cheaper price, smaller size, and stronger field strength are benefits that outweighed the inconvenience of physically flipping the magnet direction </w:t>
      </w:r>
      <w:r w:rsidR="00E30E1A" w:rsidRPr="0038025E">
        <w:rPr>
          <w:color w:val="000000" w:themeColor="text1"/>
        </w:rPr>
        <w:t xml:space="preserve">while using the apparatus. Not only is this an inconvenience that the client deemed to be acceptable, </w:t>
      </w:r>
      <w:r w:rsidR="00067F4D" w:rsidRPr="0038025E">
        <w:rPr>
          <w:color w:val="000000" w:themeColor="text1"/>
        </w:rPr>
        <w:t xml:space="preserve">we can take advantage </w:t>
      </w:r>
      <w:r w:rsidR="001B4C5C" w:rsidRPr="0038025E">
        <w:rPr>
          <w:color w:val="000000" w:themeColor="text1"/>
        </w:rPr>
        <w:t xml:space="preserve">of the flexibility of </w:t>
      </w:r>
      <w:r w:rsidR="00C959F3" w:rsidRPr="0038025E">
        <w:rPr>
          <w:color w:val="000000" w:themeColor="text1"/>
        </w:rPr>
        <w:t xml:space="preserve">interfacing with the vacuum chamber </w:t>
      </w:r>
      <w:r w:rsidR="007C5D51" w:rsidRPr="0038025E">
        <w:rPr>
          <w:color w:val="000000" w:themeColor="text1"/>
        </w:rPr>
        <w:t>in our magnet holder design to minimize this inconvenience.</w:t>
      </w:r>
    </w:p>
    <w:p w14:paraId="4AFD7D6A" w14:textId="1BD86C72" w:rsidR="00F52F67" w:rsidRPr="00FB4B06" w:rsidRDefault="00491A28" w:rsidP="006508A4">
      <w:pPr>
        <w:pStyle w:val="Heading2"/>
        <w:rPr>
          <w:i/>
          <w:iCs/>
          <w:sz w:val="28"/>
          <w:szCs w:val="28"/>
          <w:u w:val="single"/>
        </w:rPr>
      </w:pPr>
      <w:bookmarkStart w:id="94" w:name="_Toc214057140"/>
      <w:r w:rsidRPr="00DF3FC1">
        <w:t>C</w:t>
      </w:r>
      <w:r w:rsidRPr="00DF3FC1">
        <w:rPr>
          <w:i/>
          <w:iCs/>
          <w:sz w:val="28"/>
          <w:szCs w:val="28"/>
        </w:rPr>
        <w:t xml:space="preserve">ase 2: </w:t>
      </w:r>
      <w:r w:rsidRPr="00DF3FC1">
        <w:rPr>
          <w:b w:val="0"/>
          <w:bCs/>
          <w:i/>
          <w:iCs/>
          <w:sz w:val="28"/>
          <w:szCs w:val="28"/>
          <w:u w:val="single"/>
        </w:rPr>
        <w:t>Temperature Sensors</w:t>
      </w:r>
      <w:bookmarkEnd w:id="94"/>
    </w:p>
    <w:p w14:paraId="411CFCE9" w14:textId="0DC6452F" w:rsidR="00AE7EDD" w:rsidRDefault="00AD402B" w:rsidP="00D36B3C">
      <w:pPr>
        <w:pStyle w:val="Heading3"/>
      </w:pPr>
      <w:bookmarkStart w:id="95" w:name="_Toc214057141"/>
      <w:r>
        <w:t>Decision Context</w:t>
      </w:r>
      <w:bookmarkEnd w:id="95"/>
    </w:p>
    <w:p w14:paraId="5C619D84" w14:textId="24428B68" w:rsidR="00156313" w:rsidRPr="0038025E" w:rsidRDefault="00E332E6" w:rsidP="00233B76">
      <w:pPr>
        <w:pStyle w:val="Level3Text"/>
        <w:rPr>
          <w:color w:val="000000" w:themeColor="text1"/>
        </w:rPr>
      </w:pPr>
      <w:r w:rsidRPr="0038025E">
        <w:rPr>
          <w:color w:val="000000" w:themeColor="text1"/>
        </w:rPr>
        <w:t>In our project</w:t>
      </w:r>
      <w:r w:rsidR="00484BAC" w:rsidRPr="0038025E">
        <w:rPr>
          <w:color w:val="000000" w:themeColor="text1"/>
        </w:rPr>
        <w:t>,</w:t>
      </w:r>
      <w:r w:rsidRPr="0038025E">
        <w:rPr>
          <w:color w:val="000000" w:themeColor="text1"/>
        </w:rPr>
        <w:t xml:space="preserve"> we are designing a liquid-nitrogen</w:t>
      </w:r>
      <w:r w:rsidR="00484BAC" w:rsidRPr="0038025E">
        <w:rPr>
          <w:color w:val="000000" w:themeColor="text1"/>
        </w:rPr>
        <w:t>-</w:t>
      </w:r>
      <w:r w:rsidRPr="0038025E">
        <w:rPr>
          <w:color w:val="000000" w:themeColor="text1"/>
        </w:rPr>
        <w:t xml:space="preserve">cooled test rig for </w:t>
      </w:r>
      <w:r w:rsidR="00BD7EF3" w:rsidRPr="0038025E">
        <w:rPr>
          <w:color w:val="000000" w:themeColor="text1"/>
        </w:rPr>
        <w:t>thin film</w:t>
      </w:r>
      <w:r w:rsidRPr="0038025E">
        <w:rPr>
          <w:color w:val="000000" w:themeColor="text1"/>
        </w:rPr>
        <w:t xml:space="preserve"> devices (e.g., YBCO) that will routinely operate around 77 K. Accurate and stable temperature </w:t>
      </w:r>
      <w:r w:rsidR="00214A65" w:rsidRPr="0038025E">
        <w:rPr>
          <w:color w:val="000000" w:themeColor="text1"/>
        </w:rPr>
        <w:t>measurement of</w:t>
      </w:r>
      <w:r w:rsidRPr="0038025E">
        <w:rPr>
          <w:color w:val="000000" w:themeColor="text1"/>
        </w:rPr>
        <w:t xml:space="preserve"> the sample is one of the most critical </w:t>
      </w:r>
      <w:r w:rsidR="00016B62" w:rsidRPr="0038025E">
        <w:rPr>
          <w:color w:val="000000" w:themeColor="text1"/>
        </w:rPr>
        <w:t>functions</w:t>
      </w:r>
      <w:r w:rsidRPr="0038025E">
        <w:rPr>
          <w:color w:val="000000" w:themeColor="text1"/>
        </w:rPr>
        <w:t xml:space="preserve">, </w:t>
      </w:r>
      <w:r w:rsidR="00484BAC" w:rsidRPr="0038025E">
        <w:rPr>
          <w:color w:val="000000" w:themeColor="text1"/>
        </w:rPr>
        <w:t>as</w:t>
      </w:r>
      <w:r w:rsidRPr="0038025E">
        <w:rPr>
          <w:color w:val="000000" w:themeColor="text1"/>
        </w:rPr>
        <w:t xml:space="preserve"> all downstream electrical measurements and material characterizations are only meaningful if we know the </w:t>
      </w:r>
      <w:r w:rsidR="0001698A" w:rsidRPr="0038025E">
        <w:rPr>
          <w:color w:val="000000" w:themeColor="text1"/>
        </w:rPr>
        <w:t xml:space="preserve">precise </w:t>
      </w:r>
      <w:r w:rsidRPr="0038025E">
        <w:rPr>
          <w:color w:val="000000" w:themeColor="text1"/>
        </w:rPr>
        <w:t>sample temperature.</w:t>
      </w:r>
    </w:p>
    <w:p w14:paraId="5DC87D4F" w14:textId="7C52BA38" w:rsidR="00484BAC" w:rsidRPr="0038025E" w:rsidRDefault="00484BAC" w:rsidP="00CF009C">
      <w:pPr>
        <w:pStyle w:val="Level3Text"/>
        <w:rPr>
          <w:color w:val="000000" w:themeColor="text1"/>
        </w:rPr>
      </w:pPr>
      <w:r w:rsidRPr="0038025E">
        <w:rPr>
          <w:color w:val="000000" w:themeColor="text1"/>
        </w:rPr>
        <w:t xml:space="preserve">Early in the term, we faced a design decision for this subsystem: whether to purchase a commercial, cryogenic-rated temperature sensor that </w:t>
      </w:r>
      <w:r w:rsidR="007572EB" w:rsidRPr="0038025E">
        <w:rPr>
          <w:color w:val="000000" w:themeColor="text1"/>
        </w:rPr>
        <w:t>is designed</w:t>
      </w:r>
      <w:r w:rsidRPr="0038025E">
        <w:rPr>
          <w:color w:val="000000" w:themeColor="text1"/>
        </w:rPr>
        <w:t xml:space="preserve"> to</w:t>
      </w:r>
      <w:r w:rsidR="007572EB" w:rsidRPr="0038025E">
        <w:rPr>
          <w:color w:val="000000" w:themeColor="text1"/>
        </w:rPr>
        <w:t xml:space="preserve"> work down to</w:t>
      </w:r>
      <w:r w:rsidRPr="0038025E">
        <w:rPr>
          <w:color w:val="000000" w:themeColor="text1"/>
        </w:rPr>
        <w:t xml:space="preserve"> approximately 70 K and costs </w:t>
      </w:r>
      <w:r w:rsidR="00954C40" w:rsidRPr="0038025E">
        <w:rPr>
          <w:color w:val="000000" w:themeColor="text1"/>
        </w:rPr>
        <w:t>around</w:t>
      </w:r>
      <w:r w:rsidRPr="0038025E">
        <w:rPr>
          <w:color w:val="000000" w:themeColor="text1"/>
        </w:rPr>
        <w:t xml:space="preserve"> $600, or to design our own temperature sensing solution based on a </w:t>
      </w:r>
      <w:r w:rsidR="00401A5A" w:rsidRPr="0038025E">
        <w:rPr>
          <w:color w:val="000000" w:themeColor="text1"/>
        </w:rPr>
        <w:t>RTD (Resistance Temperature Detector)</w:t>
      </w:r>
      <w:r w:rsidRPr="0038025E">
        <w:rPr>
          <w:color w:val="000000" w:themeColor="text1"/>
        </w:rPr>
        <w:t xml:space="preserve"> (approximately $3 per sensor) and a precision ADC/AFE (ADS124S08, approximately $10) that we expect to </w:t>
      </w:r>
      <w:r w:rsidR="00EF3E85" w:rsidRPr="0038025E">
        <w:rPr>
          <w:color w:val="000000" w:themeColor="text1"/>
        </w:rPr>
        <w:t>perform</w:t>
      </w:r>
      <w:r w:rsidRPr="0038025E">
        <w:rPr>
          <w:color w:val="000000" w:themeColor="text1"/>
        </w:rPr>
        <w:t xml:space="preserve"> reliably down to about 73 K. The commercial option offers guaranteed performance and </w:t>
      </w:r>
      <w:r w:rsidR="00CB040E" w:rsidRPr="0038025E">
        <w:rPr>
          <w:color w:val="000000" w:themeColor="text1"/>
        </w:rPr>
        <w:t>extends</w:t>
      </w:r>
      <w:r w:rsidRPr="0038025E">
        <w:rPr>
          <w:color w:val="000000" w:themeColor="text1"/>
        </w:rPr>
        <w:t xml:space="preserve"> low</w:t>
      </w:r>
      <w:r w:rsidR="00CB040E" w:rsidRPr="0038025E">
        <w:rPr>
          <w:color w:val="000000" w:themeColor="text1"/>
        </w:rPr>
        <w:t xml:space="preserve"> </w:t>
      </w:r>
      <w:r w:rsidRPr="0038025E">
        <w:rPr>
          <w:color w:val="000000" w:themeColor="text1"/>
        </w:rPr>
        <w:t xml:space="preserve">temperature range but consumes a significant fraction of our total $2,000 budget. The in-house option trades some performance margin and requires additional calibration and documentation work but is much cheaper and integrates more naturally with </w:t>
      </w:r>
      <w:r w:rsidR="00501E6F" w:rsidRPr="0038025E">
        <w:rPr>
          <w:color w:val="000000" w:themeColor="text1"/>
        </w:rPr>
        <w:t>other part</w:t>
      </w:r>
      <w:r w:rsidR="006932E0" w:rsidRPr="0038025E">
        <w:rPr>
          <w:color w:val="000000" w:themeColor="text1"/>
        </w:rPr>
        <w:t>s</w:t>
      </w:r>
      <w:r w:rsidR="00501E6F" w:rsidRPr="0038025E">
        <w:rPr>
          <w:color w:val="000000" w:themeColor="text1"/>
        </w:rPr>
        <w:t xml:space="preserve"> of </w:t>
      </w:r>
      <w:r w:rsidRPr="0038025E">
        <w:rPr>
          <w:color w:val="000000" w:themeColor="text1"/>
        </w:rPr>
        <w:t xml:space="preserve">our </w:t>
      </w:r>
      <w:r w:rsidR="00501E6F" w:rsidRPr="0038025E">
        <w:rPr>
          <w:color w:val="000000" w:themeColor="text1"/>
        </w:rPr>
        <w:t>system</w:t>
      </w:r>
      <w:r w:rsidRPr="0038025E">
        <w:rPr>
          <w:color w:val="000000" w:themeColor="text1"/>
        </w:rPr>
        <w:t>. The following decision analysis justifies which option better satisfies our stakeholder requirements given the actual operating range (around 77 K) and the constraints of the overall system.</w:t>
      </w:r>
    </w:p>
    <w:p w14:paraId="73EAE87A" w14:textId="1155CDC7" w:rsidR="00484BAC" w:rsidRPr="0038025E" w:rsidRDefault="00AD402B" w:rsidP="00D36B3C">
      <w:pPr>
        <w:pStyle w:val="Heading3"/>
      </w:pPr>
      <w:bookmarkStart w:id="96" w:name="_Toc214057142"/>
      <w:r w:rsidRPr="0038025E">
        <w:t xml:space="preserve">Design Options and </w:t>
      </w:r>
      <w:r w:rsidR="006B4AF9" w:rsidRPr="0038025E">
        <w:t>Decision Matrix</w:t>
      </w:r>
      <w:bookmarkEnd w:id="96"/>
    </w:p>
    <w:p w14:paraId="1882E7A4" w14:textId="6471B8DB" w:rsidR="00C339A3" w:rsidRPr="0038025E" w:rsidRDefault="00C339A3" w:rsidP="00CF009C">
      <w:pPr>
        <w:pStyle w:val="Level3Text"/>
        <w:rPr>
          <w:color w:val="000000" w:themeColor="text1"/>
        </w:rPr>
      </w:pPr>
      <w:r w:rsidRPr="0038025E">
        <w:rPr>
          <w:color w:val="000000" w:themeColor="text1"/>
        </w:rPr>
        <w:t>Option 1</w:t>
      </w:r>
      <w:r w:rsidR="00CD2FD7" w:rsidRPr="0038025E">
        <w:rPr>
          <w:color w:val="000000" w:themeColor="text1"/>
        </w:rPr>
        <w:t xml:space="preserve">: </w:t>
      </w:r>
      <w:r w:rsidR="00E52D5F" w:rsidRPr="0038025E">
        <w:rPr>
          <w:color w:val="000000" w:themeColor="text1"/>
        </w:rPr>
        <w:t xml:space="preserve">purchase a commercial, cryogenic-rated temperature sensor that is </w:t>
      </w:r>
      <w:r w:rsidR="004241A0" w:rsidRPr="0038025E">
        <w:rPr>
          <w:color w:val="000000" w:themeColor="text1"/>
        </w:rPr>
        <w:t>designed</w:t>
      </w:r>
      <w:r w:rsidR="00E52D5F" w:rsidRPr="0038025E">
        <w:rPr>
          <w:color w:val="000000" w:themeColor="text1"/>
        </w:rPr>
        <w:t xml:space="preserve"> </w:t>
      </w:r>
      <w:r w:rsidR="004241A0" w:rsidRPr="0038025E">
        <w:rPr>
          <w:color w:val="000000" w:themeColor="text1"/>
        </w:rPr>
        <w:t xml:space="preserve">to perform </w:t>
      </w:r>
      <w:r w:rsidR="00E52D5F" w:rsidRPr="0038025E">
        <w:rPr>
          <w:color w:val="000000" w:themeColor="text1"/>
        </w:rPr>
        <w:t>down to approximately 70 K and costs around $600</w:t>
      </w:r>
    </w:p>
    <w:p w14:paraId="48A00E10" w14:textId="44430FD0" w:rsidR="00EE29E4" w:rsidRPr="0038025E" w:rsidRDefault="00EE29E4" w:rsidP="00CF009C">
      <w:pPr>
        <w:pStyle w:val="Level3Text"/>
        <w:rPr>
          <w:color w:val="000000" w:themeColor="text1"/>
        </w:rPr>
      </w:pPr>
      <w:r w:rsidRPr="0038025E">
        <w:rPr>
          <w:color w:val="000000" w:themeColor="text1"/>
        </w:rPr>
        <w:t xml:space="preserve">Option 2: </w:t>
      </w:r>
      <w:r w:rsidR="00B252ED" w:rsidRPr="0038025E">
        <w:rPr>
          <w:color w:val="000000" w:themeColor="text1"/>
        </w:rPr>
        <w:t>Build 73 K sensor</w:t>
      </w:r>
      <w:r w:rsidR="004C2FC2" w:rsidRPr="0038025E">
        <w:rPr>
          <w:color w:val="000000" w:themeColor="text1"/>
        </w:rPr>
        <w:t xml:space="preserve"> </w:t>
      </w:r>
      <w:r w:rsidR="00EA6CDB" w:rsidRPr="0038025E">
        <w:rPr>
          <w:color w:val="000000" w:themeColor="text1"/>
        </w:rPr>
        <w:t>ourselves</w:t>
      </w:r>
      <w:r w:rsidR="004C2FC2" w:rsidRPr="0038025E">
        <w:rPr>
          <w:color w:val="000000" w:themeColor="text1"/>
        </w:rPr>
        <w:t xml:space="preserve"> with</w:t>
      </w:r>
      <w:r w:rsidR="00B252ED" w:rsidRPr="0038025E">
        <w:rPr>
          <w:color w:val="000000" w:themeColor="text1"/>
        </w:rPr>
        <w:t xml:space="preserve"> RTD (≈ $3) </w:t>
      </w:r>
      <w:r w:rsidR="001C0246" w:rsidRPr="0038025E">
        <w:rPr>
          <w:color w:val="000000" w:themeColor="text1"/>
        </w:rPr>
        <w:t>and</w:t>
      </w:r>
      <w:r w:rsidR="00B252ED" w:rsidRPr="0038025E">
        <w:rPr>
          <w:color w:val="000000" w:themeColor="text1"/>
        </w:rPr>
        <w:t xml:space="preserve"> ADS124S08 (≈ $10) + passives/PCB, calibrated and validated down to ≈ 73 K.</w:t>
      </w:r>
    </w:p>
    <w:p w14:paraId="2773CD8E" w14:textId="5C3EC28E" w:rsidR="00595C30" w:rsidRDefault="00595C30" w:rsidP="00595C30">
      <w:pPr>
        <w:pStyle w:val="Caption"/>
        <w:keepNext/>
      </w:pPr>
      <w:commentRangeStart w:id="97"/>
      <w:r>
        <w:t xml:space="preserve">Table </w:t>
      </w:r>
      <w:r>
        <w:fldChar w:fldCharType="begin"/>
      </w:r>
      <w:r>
        <w:instrText xml:space="preserve"> SEQ Table \* ARABIC </w:instrText>
      </w:r>
      <w:r>
        <w:fldChar w:fldCharType="separate"/>
      </w:r>
      <w:r w:rsidRPr="1D1E0C00">
        <w:rPr>
          <w:noProof/>
        </w:rPr>
        <w:t>5</w:t>
      </w:r>
      <w:r>
        <w:fldChar w:fldCharType="end"/>
      </w:r>
      <w:r>
        <w:t>: Decision Matrix for Temperature Sensor</w:t>
      </w:r>
      <w:commentRangeEnd w:id="97"/>
      <w:r>
        <w:rPr>
          <w:rStyle w:val="CommentReference"/>
          <w:sz w:val="18"/>
          <w:szCs w:val="18"/>
        </w:rPr>
        <w:commentReference w:id="97"/>
      </w:r>
    </w:p>
    <w:tbl>
      <w:tblPr>
        <w:tblStyle w:val="PlainTable3"/>
        <w:tblW w:w="4760" w:type="pct"/>
        <w:tblInd w:w="450" w:type="dxa"/>
        <w:tblLook w:val="04A0" w:firstRow="1" w:lastRow="0" w:firstColumn="1" w:lastColumn="0" w:noHBand="0" w:noVBand="1"/>
      </w:tblPr>
      <w:tblGrid>
        <w:gridCol w:w="1870"/>
        <w:gridCol w:w="1148"/>
        <w:gridCol w:w="1133"/>
        <w:gridCol w:w="1436"/>
        <w:gridCol w:w="943"/>
        <w:gridCol w:w="1438"/>
        <w:gridCol w:w="943"/>
      </w:tblGrid>
      <w:tr w:rsidR="0038025E" w:rsidRPr="0038025E" w14:paraId="2B78D201" w14:textId="77777777" w:rsidTr="1D1E0C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49" w:type="pct"/>
            <w:vAlign w:val="center"/>
            <w:hideMark/>
          </w:tcPr>
          <w:p w14:paraId="4DC593EB" w14:textId="2AD7096F" w:rsidR="00D63493" w:rsidRPr="0038025E" w:rsidRDefault="007E7757" w:rsidP="00A73CDB">
            <w:pPr>
              <w:rPr>
                <w:b w:val="0"/>
                <w:color w:val="000000" w:themeColor="text1"/>
                <w:sz w:val="21"/>
                <w:szCs w:val="21"/>
              </w:rPr>
            </w:pPr>
            <w:r w:rsidRPr="0038025E">
              <w:rPr>
                <w:b w:val="0"/>
                <w:color w:val="000000" w:themeColor="text1"/>
                <w:sz w:val="21"/>
                <w:szCs w:val="21"/>
              </w:rPr>
              <w:t>Feature / Requirement</w:t>
            </w:r>
          </w:p>
        </w:tc>
        <w:tc>
          <w:tcPr>
            <w:tcW w:w="644" w:type="pct"/>
            <w:vAlign w:val="center"/>
            <w:hideMark/>
          </w:tcPr>
          <w:p w14:paraId="2FC88DCA" w14:textId="77777777"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ID</w:t>
            </w:r>
          </w:p>
        </w:tc>
        <w:tc>
          <w:tcPr>
            <w:tcW w:w="636" w:type="pct"/>
            <w:vAlign w:val="center"/>
            <w:hideMark/>
          </w:tcPr>
          <w:p w14:paraId="3BF45C0B" w14:textId="77777777"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Weight</w:t>
            </w:r>
          </w:p>
        </w:tc>
        <w:tc>
          <w:tcPr>
            <w:tcW w:w="806" w:type="pct"/>
            <w:vAlign w:val="center"/>
            <w:hideMark/>
          </w:tcPr>
          <w:p w14:paraId="287BEDC9" w14:textId="277F6B50"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Option A</w:t>
            </w:r>
          </w:p>
        </w:tc>
        <w:tc>
          <w:tcPr>
            <w:tcW w:w="529" w:type="pct"/>
            <w:vAlign w:val="center"/>
            <w:hideMark/>
          </w:tcPr>
          <w:p w14:paraId="355DFF0D" w14:textId="77777777"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Score</w:t>
            </w:r>
          </w:p>
        </w:tc>
        <w:tc>
          <w:tcPr>
            <w:tcW w:w="807" w:type="pct"/>
            <w:vAlign w:val="center"/>
            <w:hideMark/>
          </w:tcPr>
          <w:p w14:paraId="720E770D" w14:textId="35460478"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 xml:space="preserve">Option B </w:t>
            </w:r>
          </w:p>
        </w:tc>
        <w:tc>
          <w:tcPr>
            <w:tcW w:w="529" w:type="pct"/>
            <w:vAlign w:val="center"/>
            <w:hideMark/>
          </w:tcPr>
          <w:p w14:paraId="2FFA2C0E" w14:textId="77777777" w:rsidR="00D63493" w:rsidRPr="0038025E" w:rsidRDefault="00D63493" w:rsidP="00A73CDB">
            <w:pPr>
              <w:cnfStyle w:val="100000000000" w:firstRow="1" w:lastRow="0" w:firstColumn="0" w:lastColumn="0" w:oddVBand="0" w:evenVBand="0" w:oddHBand="0" w:evenHBand="0" w:firstRowFirstColumn="0" w:firstRowLastColumn="0" w:lastRowFirstColumn="0" w:lastRowLastColumn="0"/>
              <w:rPr>
                <w:b w:val="0"/>
                <w:color w:val="000000" w:themeColor="text1"/>
                <w:sz w:val="21"/>
                <w:szCs w:val="21"/>
              </w:rPr>
            </w:pPr>
            <w:r w:rsidRPr="0038025E">
              <w:rPr>
                <w:b w:val="0"/>
                <w:color w:val="000000" w:themeColor="text1"/>
                <w:sz w:val="21"/>
                <w:szCs w:val="21"/>
              </w:rPr>
              <w:t>Score</w:t>
            </w:r>
          </w:p>
        </w:tc>
      </w:tr>
      <w:tr w:rsidR="0038025E" w:rsidRPr="0038025E" w14:paraId="294A5205" w14:textId="77777777" w:rsidTr="1D1E0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vAlign w:val="center"/>
            <w:hideMark/>
          </w:tcPr>
          <w:p w14:paraId="0CA033E0" w14:textId="77777777" w:rsidR="005B55FF" w:rsidRPr="0038025E" w:rsidRDefault="005B55FF" w:rsidP="00CB2C36">
            <w:pPr>
              <w:jc w:val="center"/>
              <w:rPr>
                <w:b w:val="0"/>
                <w:bCs w:val="0"/>
                <w:color w:val="000000" w:themeColor="text1"/>
                <w:sz w:val="21"/>
                <w:szCs w:val="21"/>
              </w:rPr>
            </w:pPr>
            <w:r w:rsidRPr="0038025E">
              <w:rPr>
                <w:b w:val="0"/>
                <w:bCs w:val="0"/>
                <w:caps w:val="0"/>
                <w:color w:val="000000" w:themeColor="text1"/>
                <w:sz w:val="21"/>
                <w:szCs w:val="21"/>
              </w:rPr>
              <w:t>Impact on sample access &amp; swap time (&lt; 5 min)</w:t>
            </w:r>
          </w:p>
        </w:tc>
        <w:tc>
          <w:tcPr>
            <w:tcW w:w="644" w:type="pct"/>
            <w:vAlign w:val="center"/>
            <w:hideMark/>
          </w:tcPr>
          <w:p w14:paraId="78F2C315" w14:textId="77777777" w:rsidR="005B55FF" w:rsidRPr="0038025E" w:rsidRDefault="005B55FF"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MAINT-1</w:t>
            </w:r>
          </w:p>
        </w:tc>
        <w:tc>
          <w:tcPr>
            <w:tcW w:w="636" w:type="pct"/>
            <w:vAlign w:val="center"/>
            <w:hideMark/>
          </w:tcPr>
          <w:p w14:paraId="1432EB00" w14:textId="380ED5A5" w:rsidR="005B55FF" w:rsidRPr="0038025E" w:rsidRDefault="005B55FF"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0.</w:t>
            </w:r>
            <w:r w:rsidR="005C4C01" w:rsidRPr="0038025E">
              <w:rPr>
                <w:color w:val="000000" w:themeColor="text1"/>
                <w:sz w:val="21"/>
                <w:szCs w:val="21"/>
              </w:rPr>
              <w:t>1</w:t>
            </w:r>
            <w:r w:rsidR="005E196E" w:rsidRPr="0038025E">
              <w:rPr>
                <w:color w:val="000000" w:themeColor="text1"/>
                <w:sz w:val="21"/>
                <w:szCs w:val="21"/>
              </w:rPr>
              <w:t>0</w:t>
            </w:r>
          </w:p>
        </w:tc>
        <w:tc>
          <w:tcPr>
            <w:tcW w:w="806" w:type="pct"/>
            <w:vAlign w:val="center"/>
            <w:hideMark/>
          </w:tcPr>
          <w:p w14:paraId="006E27E9" w14:textId="77777777" w:rsidR="005B55FF" w:rsidRPr="0038025E" w:rsidRDefault="005B55FF"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Probes or small sensor heads, sometimes bulkier, can be positioned close to samples without major obstruction.</w:t>
            </w:r>
          </w:p>
        </w:tc>
        <w:tc>
          <w:tcPr>
            <w:tcW w:w="529" w:type="pct"/>
            <w:vAlign w:val="center"/>
            <w:hideMark/>
          </w:tcPr>
          <w:p w14:paraId="1CFDBF02" w14:textId="77777777" w:rsidR="005B55FF" w:rsidRPr="0038025E" w:rsidRDefault="005B55FF"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4</w:t>
            </w:r>
          </w:p>
        </w:tc>
        <w:tc>
          <w:tcPr>
            <w:tcW w:w="807" w:type="pct"/>
            <w:vAlign w:val="center"/>
            <w:hideMark/>
          </w:tcPr>
          <w:p w14:paraId="4D956D65" w14:textId="157211EB" w:rsidR="005B55FF" w:rsidRPr="0038025E" w:rsidRDefault="265500FC"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1D1E0C00">
              <w:rPr>
                <w:color w:val="000000" w:themeColor="text1"/>
                <w:sz w:val="21"/>
                <w:szCs w:val="21"/>
              </w:rPr>
              <w:t>We are swapping the c</w:t>
            </w:r>
            <w:ins w:id="98" w:author="Brooks, Nathan" w:date="2025-11-15T20:24:00Z">
              <w:r w:rsidR="74393596" w:rsidRPr="1D1E0C00">
                <w:rPr>
                  <w:color w:val="000000" w:themeColor="text1"/>
                  <w:sz w:val="21"/>
                  <w:szCs w:val="21"/>
                </w:rPr>
                <w:t>ry</w:t>
              </w:r>
            </w:ins>
            <w:del w:id="99" w:author="Brooks, Nathan" w:date="2025-11-15T20:24:00Z">
              <w:r w:rsidR="005B55FF" w:rsidRPr="1D1E0C00" w:rsidDel="265500FC">
                <w:rPr>
                  <w:color w:val="000000" w:themeColor="text1"/>
                  <w:sz w:val="21"/>
                  <w:szCs w:val="21"/>
                </w:rPr>
                <w:delText>yr</w:delText>
              </w:r>
            </w:del>
            <w:r w:rsidRPr="1D1E0C00">
              <w:rPr>
                <w:color w:val="000000" w:themeColor="text1"/>
                <w:sz w:val="21"/>
                <w:szCs w:val="21"/>
              </w:rPr>
              <w:t>o-PCB now</w:t>
            </w:r>
          </w:p>
        </w:tc>
        <w:tc>
          <w:tcPr>
            <w:tcW w:w="529" w:type="pct"/>
            <w:vAlign w:val="center"/>
            <w:hideMark/>
          </w:tcPr>
          <w:p w14:paraId="78928D79" w14:textId="77777777" w:rsidR="005B55FF" w:rsidRPr="0038025E" w:rsidRDefault="005B55FF" w:rsidP="00CB2C36">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4</w:t>
            </w:r>
          </w:p>
        </w:tc>
      </w:tr>
      <w:tr w:rsidR="0038025E" w:rsidRPr="0038025E" w14:paraId="56038183" w14:textId="77777777" w:rsidTr="1D1E0C00">
        <w:tc>
          <w:tcPr>
            <w:cnfStyle w:val="001000000000" w:firstRow="0" w:lastRow="0" w:firstColumn="1" w:lastColumn="0" w:oddVBand="0" w:evenVBand="0" w:oddHBand="0" w:evenHBand="0" w:firstRowFirstColumn="0" w:firstRowLastColumn="0" w:lastRowFirstColumn="0" w:lastRowLastColumn="0"/>
            <w:tcW w:w="1049" w:type="pct"/>
            <w:vAlign w:val="center"/>
            <w:hideMark/>
          </w:tcPr>
          <w:p w14:paraId="551D3DB0" w14:textId="5F3813C8" w:rsidR="00D63493" w:rsidRPr="0038025E" w:rsidRDefault="00D63493" w:rsidP="00805B6C">
            <w:pPr>
              <w:jc w:val="center"/>
              <w:rPr>
                <w:b w:val="0"/>
                <w:color w:val="000000" w:themeColor="text1"/>
                <w:sz w:val="21"/>
                <w:szCs w:val="21"/>
              </w:rPr>
            </w:pPr>
            <w:r w:rsidRPr="0038025E">
              <w:rPr>
                <w:b w:val="0"/>
                <w:caps w:val="0"/>
                <w:color w:val="000000" w:themeColor="text1"/>
                <w:sz w:val="21"/>
                <w:szCs w:val="21"/>
              </w:rPr>
              <w:t xml:space="preserve">Accuracy &amp; stability at 77 </w:t>
            </w:r>
            <w:r w:rsidR="004B3D3E" w:rsidRPr="0038025E">
              <w:rPr>
                <w:b w:val="0"/>
                <w:bCs w:val="0"/>
                <w:caps w:val="0"/>
                <w:color w:val="000000" w:themeColor="text1"/>
                <w:sz w:val="21"/>
                <w:szCs w:val="21"/>
              </w:rPr>
              <w:t>k</w:t>
            </w:r>
            <w:r w:rsidRPr="0038025E">
              <w:rPr>
                <w:b w:val="0"/>
                <w:color w:val="000000" w:themeColor="text1"/>
                <w:sz w:val="21"/>
                <w:szCs w:val="21"/>
              </w:rPr>
              <w:t> </w:t>
            </w:r>
          </w:p>
        </w:tc>
        <w:tc>
          <w:tcPr>
            <w:tcW w:w="644" w:type="pct"/>
            <w:vAlign w:val="center"/>
            <w:hideMark/>
          </w:tcPr>
          <w:p w14:paraId="5DD47429"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ACC-1</w:t>
            </w:r>
          </w:p>
        </w:tc>
        <w:tc>
          <w:tcPr>
            <w:tcW w:w="636" w:type="pct"/>
            <w:vAlign w:val="center"/>
            <w:hideMark/>
          </w:tcPr>
          <w:p w14:paraId="3A791FF6" w14:textId="11C263BF"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0.</w:t>
            </w:r>
            <w:r w:rsidR="00591705" w:rsidRPr="0038025E">
              <w:rPr>
                <w:color w:val="000000" w:themeColor="text1"/>
                <w:sz w:val="21"/>
                <w:szCs w:val="21"/>
              </w:rPr>
              <w:t>3</w:t>
            </w:r>
            <w:r w:rsidR="0054413A" w:rsidRPr="0038025E">
              <w:rPr>
                <w:color w:val="000000" w:themeColor="text1"/>
                <w:sz w:val="21"/>
                <w:szCs w:val="21"/>
              </w:rPr>
              <w:t>0</w:t>
            </w:r>
          </w:p>
        </w:tc>
        <w:tc>
          <w:tcPr>
            <w:tcW w:w="806" w:type="pct"/>
            <w:vAlign w:val="center"/>
            <w:hideMark/>
          </w:tcPr>
          <w:p w14:paraId="53CBFCC1" w14:textId="780BFBEB"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Vendor-calibrated, cryogenic use</w:t>
            </w:r>
            <w:r w:rsidR="00003F50" w:rsidRPr="0038025E">
              <w:rPr>
                <w:color w:val="000000" w:themeColor="text1"/>
                <w:sz w:val="21"/>
                <w:szCs w:val="21"/>
              </w:rPr>
              <w:t>,</w:t>
            </w:r>
            <w:r w:rsidRPr="0038025E">
              <w:rPr>
                <w:color w:val="000000" w:themeColor="text1"/>
                <w:sz w:val="21"/>
                <w:szCs w:val="21"/>
              </w:rPr>
              <w:t xml:space="preserve"> ±0.1–0.2 K accuracy at 77 K</w:t>
            </w:r>
            <w:r w:rsidR="00003F50" w:rsidRPr="0038025E">
              <w:rPr>
                <w:color w:val="000000" w:themeColor="text1"/>
                <w:sz w:val="21"/>
                <w:szCs w:val="21"/>
              </w:rPr>
              <w:t>,</w:t>
            </w:r>
            <w:r w:rsidRPr="0038025E">
              <w:rPr>
                <w:color w:val="000000" w:themeColor="text1"/>
                <w:sz w:val="21"/>
                <w:szCs w:val="21"/>
              </w:rPr>
              <w:t xml:space="preserve"> stable over time.</w:t>
            </w:r>
          </w:p>
        </w:tc>
        <w:tc>
          <w:tcPr>
            <w:tcW w:w="529" w:type="pct"/>
            <w:vAlign w:val="center"/>
            <w:hideMark/>
          </w:tcPr>
          <w:p w14:paraId="53AC5087"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5</w:t>
            </w:r>
          </w:p>
        </w:tc>
        <w:tc>
          <w:tcPr>
            <w:tcW w:w="807" w:type="pct"/>
            <w:vAlign w:val="center"/>
            <w:hideMark/>
          </w:tcPr>
          <w:p w14:paraId="149A31C6" w14:textId="6E5A7092"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 xml:space="preserve">4-wire RTD + ADS124S08 calibration can </w:t>
            </w:r>
            <w:r w:rsidR="00B56681" w:rsidRPr="0038025E">
              <w:rPr>
                <w:color w:val="000000" w:themeColor="text1"/>
                <w:sz w:val="21"/>
                <w:szCs w:val="21"/>
              </w:rPr>
              <w:t>achieves</w:t>
            </w:r>
            <w:r w:rsidRPr="0038025E">
              <w:rPr>
                <w:color w:val="000000" w:themeColor="text1"/>
                <w:sz w:val="21"/>
                <w:szCs w:val="21"/>
              </w:rPr>
              <w:t xml:space="preserve"> ±0.3–0.5 K </w:t>
            </w:r>
            <w:r w:rsidR="00B56681" w:rsidRPr="0038025E">
              <w:rPr>
                <w:color w:val="000000" w:themeColor="text1"/>
                <w:sz w:val="21"/>
                <w:szCs w:val="21"/>
              </w:rPr>
              <w:t xml:space="preserve">accuracy </w:t>
            </w:r>
            <w:r w:rsidRPr="0038025E">
              <w:rPr>
                <w:color w:val="000000" w:themeColor="text1"/>
                <w:sz w:val="21"/>
                <w:szCs w:val="21"/>
              </w:rPr>
              <w:t>and ≤0.2 K stability.</w:t>
            </w:r>
          </w:p>
        </w:tc>
        <w:tc>
          <w:tcPr>
            <w:tcW w:w="529" w:type="pct"/>
            <w:vAlign w:val="center"/>
            <w:hideMark/>
          </w:tcPr>
          <w:p w14:paraId="7A742D87"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4</w:t>
            </w:r>
          </w:p>
        </w:tc>
      </w:tr>
      <w:tr w:rsidR="0038025E" w:rsidRPr="0038025E" w14:paraId="56ECE7F3" w14:textId="77777777" w:rsidTr="1D1E0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vAlign w:val="center"/>
            <w:hideMark/>
          </w:tcPr>
          <w:p w14:paraId="768F5661" w14:textId="77777777" w:rsidR="00D63493" w:rsidRPr="0038025E" w:rsidRDefault="00D63493" w:rsidP="00805B6C">
            <w:pPr>
              <w:jc w:val="center"/>
              <w:rPr>
                <w:b w:val="0"/>
                <w:color w:val="000000" w:themeColor="text1"/>
                <w:sz w:val="21"/>
                <w:szCs w:val="21"/>
              </w:rPr>
            </w:pPr>
            <w:r w:rsidRPr="0038025E">
              <w:rPr>
                <w:b w:val="0"/>
                <w:caps w:val="0"/>
                <w:color w:val="000000" w:themeColor="text1"/>
                <w:sz w:val="21"/>
                <w:szCs w:val="21"/>
              </w:rPr>
              <w:t>Budget impact relative to $2,000 cap</w:t>
            </w:r>
          </w:p>
        </w:tc>
        <w:tc>
          <w:tcPr>
            <w:tcW w:w="644" w:type="pct"/>
            <w:vAlign w:val="center"/>
            <w:hideMark/>
          </w:tcPr>
          <w:p w14:paraId="73F1C69D" w14:textId="77777777"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COST-1</w:t>
            </w:r>
          </w:p>
        </w:tc>
        <w:tc>
          <w:tcPr>
            <w:tcW w:w="636" w:type="pct"/>
            <w:vAlign w:val="center"/>
            <w:hideMark/>
          </w:tcPr>
          <w:p w14:paraId="1D5D6D26" w14:textId="77777777"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0.30</w:t>
            </w:r>
          </w:p>
        </w:tc>
        <w:tc>
          <w:tcPr>
            <w:tcW w:w="806" w:type="pct"/>
            <w:vAlign w:val="center"/>
            <w:hideMark/>
          </w:tcPr>
          <w:p w14:paraId="243104E0" w14:textId="7220A284" w:rsidR="00D63493" w:rsidRPr="0038025E" w:rsidRDefault="00282447"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Sensor costs 30% of budget, limiting funds for other components</w:t>
            </w:r>
            <w:r w:rsidR="00D63493" w:rsidRPr="0038025E">
              <w:rPr>
                <w:color w:val="000000" w:themeColor="text1"/>
                <w:sz w:val="21"/>
                <w:szCs w:val="21"/>
              </w:rPr>
              <w:t>.</w:t>
            </w:r>
          </w:p>
        </w:tc>
        <w:tc>
          <w:tcPr>
            <w:tcW w:w="529" w:type="pct"/>
            <w:vAlign w:val="center"/>
            <w:hideMark/>
          </w:tcPr>
          <w:p w14:paraId="0794D674" w14:textId="383E524B" w:rsidR="00D63493" w:rsidRPr="0038025E" w:rsidRDefault="000955C2"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1</w:t>
            </w:r>
          </w:p>
        </w:tc>
        <w:tc>
          <w:tcPr>
            <w:tcW w:w="807" w:type="pct"/>
            <w:vAlign w:val="center"/>
            <w:hideMark/>
          </w:tcPr>
          <w:p w14:paraId="73F3C1C8" w14:textId="5E612942" w:rsidR="00D63493" w:rsidRPr="0038025E" w:rsidRDefault="00A25FC9"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 xml:space="preserve">1% of total budget </w:t>
            </w:r>
          </w:p>
        </w:tc>
        <w:tc>
          <w:tcPr>
            <w:tcW w:w="529" w:type="pct"/>
            <w:vAlign w:val="center"/>
            <w:hideMark/>
          </w:tcPr>
          <w:p w14:paraId="695E04D9" w14:textId="77777777"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5</w:t>
            </w:r>
          </w:p>
        </w:tc>
      </w:tr>
      <w:tr w:rsidR="0038025E" w:rsidRPr="0038025E" w14:paraId="039A310E" w14:textId="77777777" w:rsidTr="1D1E0C00">
        <w:tc>
          <w:tcPr>
            <w:cnfStyle w:val="001000000000" w:firstRow="0" w:lastRow="0" w:firstColumn="1" w:lastColumn="0" w:oddVBand="0" w:evenVBand="0" w:oddHBand="0" w:evenHBand="0" w:firstRowFirstColumn="0" w:firstRowLastColumn="0" w:lastRowFirstColumn="0" w:lastRowLastColumn="0"/>
            <w:tcW w:w="1049" w:type="pct"/>
            <w:vAlign w:val="center"/>
            <w:hideMark/>
          </w:tcPr>
          <w:p w14:paraId="598B3D6D" w14:textId="77777777" w:rsidR="00D63493" w:rsidRPr="0038025E" w:rsidRDefault="00D63493" w:rsidP="00805B6C">
            <w:pPr>
              <w:jc w:val="center"/>
              <w:rPr>
                <w:b w:val="0"/>
                <w:color w:val="000000" w:themeColor="text1"/>
                <w:sz w:val="21"/>
                <w:szCs w:val="21"/>
              </w:rPr>
            </w:pPr>
            <w:r w:rsidRPr="0038025E">
              <w:rPr>
                <w:b w:val="0"/>
                <w:caps w:val="0"/>
                <w:color w:val="000000" w:themeColor="text1"/>
                <w:sz w:val="21"/>
                <w:szCs w:val="21"/>
              </w:rPr>
              <w:t>Reliability over &gt;10</w:t>
            </w:r>
            <w:r w:rsidRPr="0038025E">
              <w:rPr>
                <w:b w:val="0"/>
                <w:color w:val="000000" w:themeColor="text1"/>
                <w:sz w:val="21"/>
                <w:szCs w:val="21"/>
              </w:rPr>
              <w:t xml:space="preserve"> </w:t>
            </w:r>
            <w:r w:rsidRPr="0038025E">
              <w:rPr>
                <w:b w:val="0"/>
                <w:caps w:val="0"/>
                <w:color w:val="000000" w:themeColor="text1"/>
                <w:sz w:val="21"/>
                <w:szCs w:val="21"/>
              </w:rPr>
              <w:t>cryogenic cycles</w:t>
            </w:r>
          </w:p>
        </w:tc>
        <w:tc>
          <w:tcPr>
            <w:tcW w:w="644" w:type="pct"/>
            <w:vAlign w:val="center"/>
            <w:hideMark/>
          </w:tcPr>
          <w:p w14:paraId="4DC06ADE"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REL-1</w:t>
            </w:r>
          </w:p>
        </w:tc>
        <w:tc>
          <w:tcPr>
            <w:tcW w:w="636" w:type="pct"/>
            <w:vAlign w:val="center"/>
            <w:hideMark/>
          </w:tcPr>
          <w:p w14:paraId="69D0B28B" w14:textId="669A593B"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0.</w:t>
            </w:r>
            <w:r w:rsidR="00B212DD" w:rsidRPr="0038025E">
              <w:rPr>
                <w:color w:val="000000" w:themeColor="text1"/>
                <w:sz w:val="21"/>
                <w:szCs w:val="21"/>
              </w:rPr>
              <w:t>2</w:t>
            </w:r>
            <w:r w:rsidR="00B16D5C" w:rsidRPr="0038025E">
              <w:rPr>
                <w:color w:val="000000" w:themeColor="text1"/>
                <w:sz w:val="21"/>
                <w:szCs w:val="21"/>
              </w:rPr>
              <w:t>0</w:t>
            </w:r>
          </w:p>
        </w:tc>
        <w:tc>
          <w:tcPr>
            <w:tcW w:w="806" w:type="pct"/>
            <w:vAlign w:val="center"/>
            <w:hideMark/>
          </w:tcPr>
          <w:p w14:paraId="065E6DEB" w14:textId="6676E42D" w:rsidR="00D63493" w:rsidRPr="0038025E" w:rsidRDefault="00896FAB"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Cryogenic cycling designed</w:t>
            </w:r>
            <w:r w:rsidR="00D63493" w:rsidRPr="0038025E">
              <w:rPr>
                <w:color w:val="000000" w:themeColor="text1"/>
                <w:sz w:val="21"/>
                <w:szCs w:val="21"/>
              </w:rPr>
              <w:t xml:space="preserve">, potted, and strain-relieved </w:t>
            </w:r>
            <w:r w:rsidRPr="0038025E">
              <w:rPr>
                <w:color w:val="000000" w:themeColor="text1"/>
                <w:sz w:val="21"/>
                <w:szCs w:val="21"/>
              </w:rPr>
              <w:t>component survives</w:t>
            </w:r>
            <w:r w:rsidR="00D63493" w:rsidRPr="0038025E">
              <w:rPr>
                <w:color w:val="000000" w:themeColor="text1"/>
                <w:sz w:val="21"/>
                <w:szCs w:val="21"/>
              </w:rPr>
              <w:t xml:space="preserve"> &gt;10 cycles.</w:t>
            </w:r>
          </w:p>
        </w:tc>
        <w:tc>
          <w:tcPr>
            <w:tcW w:w="529" w:type="pct"/>
            <w:vAlign w:val="center"/>
            <w:hideMark/>
          </w:tcPr>
          <w:p w14:paraId="6FAB87AA"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5</w:t>
            </w:r>
          </w:p>
        </w:tc>
        <w:tc>
          <w:tcPr>
            <w:tcW w:w="807" w:type="pct"/>
            <w:vAlign w:val="center"/>
            <w:hideMark/>
          </w:tcPr>
          <w:p w14:paraId="228086E9" w14:textId="66ABA62D"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 xml:space="preserve">PCB-mounted RTD and wiring </w:t>
            </w:r>
            <w:r w:rsidR="002A1DB1" w:rsidRPr="0038025E">
              <w:rPr>
                <w:color w:val="000000" w:themeColor="text1"/>
                <w:sz w:val="21"/>
                <w:szCs w:val="21"/>
              </w:rPr>
              <w:t>require careful potting to prevent cracking from</w:t>
            </w:r>
            <w:r w:rsidRPr="0038025E">
              <w:rPr>
                <w:color w:val="000000" w:themeColor="text1"/>
                <w:sz w:val="21"/>
                <w:szCs w:val="21"/>
              </w:rPr>
              <w:t xml:space="preserve"> mechanical </w:t>
            </w:r>
            <w:r w:rsidR="002A1DB1" w:rsidRPr="0038025E">
              <w:rPr>
                <w:color w:val="000000" w:themeColor="text1"/>
                <w:sz w:val="21"/>
                <w:szCs w:val="21"/>
              </w:rPr>
              <w:t>and</w:t>
            </w:r>
            <w:r w:rsidRPr="0038025E">
              <w:rPr>
                <w:color w:val="000000" w:themeColor="text1"/>
                <w:sz w:val="21"/>
                <w:szCs w:val="21"/>
              </w:rPr>
              <w:t xml:space="preserve"> thermal stress.</w:t>
            </w:r>
            <w:r w:rsidR="004014F0" w:rsidRPr="0038025E">
              <w:rPr>
                <w:color w:val="000000" w:themeColor="text1"/>
                <w:sz w:val="21"/>
                <w:szCs w:val="21"/>
              </w:rPr>
              <w:t xml:space="preserve"> More risk and unknowns.</w:t>
            </w:r>
          </w:p>
        </w:tc>
        <w:tc>
          <w:tcPr>
            <w:tcW w:w="529" w:type="pct"/>
            <w:vAlign w:val="center"/>
            <w:hideMark/>
          </w:tcPr>
          <w:p w14:paraId="37C45FC1" w14:textId="77777777" w:rsidR="00D63493" w:rsidRPr="0038025E" w:rsidRDefault="00D63493" w:rsidP="00805B6C">
            <w:pPr>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38025E">
              <w:rPr>
                <w:color w:val="000000" w:themeColor="text1"/>
                <w:sz w:val="21"/>
                <w:szCs w:val="21"/>
              </w:rPr>
              <w:t>3</w:t>
            </w:r>
          </w:p>
        </w:tc>
      </w:tr>
      <w:tr w:rsidR="0038025E" w:rsidRPr="0038025E" w14:paraId="1E003746" w14:textId="77777777" w:rsidTr="1D1E0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vAlign w:val="center"/>
            <w:hideMark/>
          </w:tcPr>
          <w:p w14:paraId="0A5D082A" w14:textId="15246A3B" w:rsidR="00D63493" w:rsidRPr="0038025E" w:rsidRDefault="00D63493" w:rsidP="00805B6C">
            <w:pPr>
              <w:jc w:val="center"/>
              <w:rPr>
                <w:b w:val="0"/>
                <w:color w:val="000000" w:themeColor="text1"/>
                <w:sz w:val="21"/>
                <w:szCs w:val="21"/>
                <w:lang w:val="fr-FR"/>
              </w:rPr>
            </w:pPr>
            <w:r w:rsidRPr="0038025E">
              <w:rPr>
                <w:b w:val="0"/>
                <w:caps w:val="0"/>
                <w:color w:val="000000" w:themeColor="text1"/>
                <w:sz w:val="21"/>
                <w:szCs w:val="21"/>
                <w:lang w:val="fr-FR"/>
              </w:rPr>
              <w:t>Documentation (calibration procedures, schematics, etc.)</w:t>
            </w:r>
          </w:p>
        </w:tc>
        <w:tc>
          <w:tcPr>
            <w:tcW w:w="644" w:type="pct"/>
            <w:vAlign w:val="center"/>
            <w:hideMark/>
          </w:tcPr>
          <w:p w14:paraId="2E0EEA08" w14:textId="77777777"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DOC</w:t>
            </w:r>
          </w:p>
        </w:tc>
        <w:tc>
          <w:tcPr>
            <w:tcW w:w="636" w:type="pct"/>
            <w:vAlign w:val="center"/>
            <w:hideMark/>
          </w:tcPr>
          <w:p w14:paraId="0D350648" w14:textId="4C705975"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0.</w:t>
            </w:r>
            <w:r w:rsidR="00CC2C23" w:rsidRPr="0038025E">
              <w:rPr>
                <w:color w:val="000000" w:themeColor="text1"/>
                <w:sz w:val="21"/>
                <w:szCs w:val="21"/>
              </w:rPr>
              <w:t>10</w:t>
            </w:r>
          </w:p>
        </w:tc>
        <w:tc>
          <w:tcPr>
            <w:tcW w:w="806" w:type="pct"/>
            <w:vAlign w:val="center"/>
            <w:hideMark/>
          </w:tcPr>
          <w:p w14:paraId="463EB5AC" w14:textId="38F7DFE9"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 xml:space="preserve">Vendor </w:t>
            </w:r>
            <w:r w:rsidR="004612BC" w:rsidRPr="0038025E">
              <w:rPr>
                <w:color w:val="000000" w:themeColor="text1"/>
                <w:sz w:val="21"/>
                <w:szCs w:val="21"/>
              </w:rPr>
              <w:t>provides</w:t>
            </w:r>
            <w:r w:rsidRPr="0038025E">
              <w:rPr>
                <w:color w:val="000000" w:themeColor="text1"/>
                <w:sz w:val="21"/>
                <w:szCs w:val="21"/>
              </w:rPr>
              <w:t xml:space="preserve"> datasheets and calibration tables; document </w:t>
            </w:r>
            <w:r w:rsidR="004612BC" w:rsidRPr="0038025E">
              <w:rPr>
                <w:color w:val="000000" w:themeColor="text1"/>
                <w:sz w:val="21"/>
                <w:szCs w:val="21"/>
              </w:rPr>
              <w:t>only</w:t>
            </w:r>
            <w:r w:rsidRPr="0038025E">
              <w:rPr>
                <w:color w:val="000000" w:themeColor="text1"/>
                <w:sz w:val="21"/>
                <w:szCs w:val="21"/>
              </w:rPr>
              <w:t xml:space="preserve"> needs to describe </w:t>
            </w:r>
            <w:r w:rsidR="004612BC" w:rsidRPr="0038025E">
              <w:rPr>
                <w:color w:val="000000" w:themeColor="text1"/>
                <w:sz w:val="21"/>
                <w:szCs w:val="21"/>
              </w:rPr>
              <w:t>mounting</w:t>
            </w:r>
            <w:r w:rsidRPr="0038025E">
              <w:rPr>
                <w:color w:val="000000" w:themeColor="text1"/>
                <w:sz w:val="21"/>
                <w:szCs w:val="21"/>
              </w:rPr>
              <w:t xml:space="preserve"> and </w:t>
            </w:r>
            <w:r w:rsidR="004612BC" w:rsidRPr="0038025E">
              <w:rPr>
                <w:color w:val="000000" w:themeColor="text1"/>
                <w:sz w:val="21"/>
                <w:szCs w:val="21"/>
              </w:rPr>
              <w:t>plugging</w:t>
            </w:r>
            <w:r w:rsidRPr="0038025E">
              <w:rPr>
                <w:color w:val="000000" w:themeColor="text1"/>
                <w:sz w:val="21"/>
                <w:szCs w:val="21"/>
              </w:rPr>
              <w:t xml:space="preserve"> in.</w:t>
            </w:r>
          </w:p>
        </w:tc>
        <w:tc>
          <w:tcPr>
            <w:tcW w:w="529" w:type="pct"/>
            <w:vAlign w:val="center"/>
            <w:hideMark/>
          </w:tcPr>
          <w:p w14:paraId="6ECC6631" w14:textId="77777777" w:rsidR="00D63493" w:rsidRPr="0038025E" w:rsidRDefault="00D63493"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4</w:t>
            </w:r>
          </w:p>
        </w:tc>
        <w:tc>
          <w:tcPr>
            <w:tcW w:w="807" w:type="pct"/>
            <w:vAlign w:val="center"/>
            <w:hideMark/>
          </w:tcPr>
          <w:p w14:paraId="3279566B" w14:textId="5486A83F" w:rsidR="00D63493" w:rsidRPr="0038025E" w:rsidRDefault="00566E01"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Document</w:t>
            </w:r>
            <w:r w:rsidR="00D63493" w:rsidRPr="0038025E">
              <w:rPr>
                <w:color w:val="000000" w:themeColor="text1"/>
                <w:sz w:val="21"/>
                <w:szCs w:val="21"/>
              </w:rPr>
              <w:t xml:space="preserve"> RTD circuit, calibration, and uncertainty analysis</w:t>
            </w:r>
            <w:r w:rsidRPr="0038025E">
              <w:rPr>
                <w:color w:val="000000" w:themeColor="text1"/>
                <w:sz w:val="21"/>
                <w:szCs w:val="21"/>
              </w:rPr>
              <w:t xml:space="preserve"> for</w:t>
            </w:r>
            <w:r w:rsidR="00D63493" w:rsidRPr="0038025E">
              <w:rPr>
                <w:color w:val="000000" w:themeColor="text1"/>
                <w:sz w:val="21"/>
                <w:szCs w:val="21"/>
              </w:rPr>
              <w:t xml:space="preserve"> transparency and teaching value.</w:t>
            </w:r>
            <w:r w:rsidR="004E3402" w:rsidRPr="0038025E">
              <w:rPr>
                <w:color w:val="000000" w:themeColor="text1"/>
                <w:sz w:val="21"/>
                <w:szCs w:val="21"/>
              </w:rPr>
              <w:t xml:space="preserve"> Could be slightly harder to write</w:t>
            </w:r>
          </w:p>
        </w:tc>
        <w:tc>
          <w:tcPr>
            <w:tcW w:w="529" w:type="pct"/>
            <w:vAlign w:val="center"/>
            <w:hideMark/>
          </w:tcPr>
          <w:p w14:paraId="73F52102" w14:textId="38C4809B" w:rsidR="00D63493" w:rsidRPr="0038025E" w:rsidRDefault="00CE3F4D" w:rsidP="00805B6C">
            <w:pPr>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38025E">
              <w:rPr>
                <w:color w:val="000000" w:themeColor="text1"/>
                <w:sz w:val="21"/>
                <w:szCs w:val="21"/>
              </w:rPr>
              <w:t>2</w:t>
            </w:r>
          </w:p>
        </w:tc>
      </w:tr>
    </w:tbl>
    <w:p w14:paraId="0DD0C8EC" w14:textId="5490356A" w:rsidR="00ED09AD" w:rsidRDefault="00C417DC" w:rsidP="00D36B3C">
      <w:pPr>
        <w:pStyle w:val="Heading3"/>
      </w:pPr>
      <w:bookmarkStart w:id="100" w:name="_Toc214057143"/>
      <w:r w:rsidRPr="00C417DC">
        <w:t>Design Decision</w:t>
      </w:r>
      <w:bookmarkEnd w:id="100"/>
    </w:p>
    <w:p w14:paraId="59D82686" w14:textId="1751F674" w:rsidR="00AA6957" w:rsidRPr="001B4C5C" w:rsidRDefault="00AA6957" w:rsidP="005209AB">
      <w:pPr>
        <w:pStyle w:val="Level3Text"/>
      </w:pPr>
      <w:r w:rsidRPr="001B4C5C">
        <w:t>Option 1</w:t>
      </w:r>
      <w:r w:rsidR="00662DD4" w:rsidRPr="001B4C5C">
        <w:t xml:space="preserve">: </w:t>
      </w:r>
      <m:oMath>
        <m:r>
          <w:rPr>
            <w:rFonts w:ascii="Cambria Math" w:hAnsi="Cambria Math"/>
          </w:rPr>
          <m:t xml:space="preserve"> 0.4+1.5+0.3+1+0.4 = 3.6</m:t>
        </m:r>
      </m:oMath>
    </w:p>
    <w:p w14:paraId="33D6046D" w14:textId="5FCDC057" w:rsidR="005A0F93" w:rsidRPr="001B4C5C" w:rsidRDefault="00DE28AA" w:rsidP="005209AB">
      <w:pPr>
        <w:pStyle w:val="Level3Text"/>
        <w:rPr>
          <w:rFonts w:eastAsiaTheme="minorEastAsia"/>
        </w:rPr>
      </w:pPr>
      <w:r w:rsidRPr="001B4C5C">
        <w:t>Option 2</w:t>
      </w:r>
      <w:r w:rsidR="00662DD4" w:rsidRPr="001B4C5C">
        <w:t>:</w:t>
      </w:r>
      <w:r w:rsidR="00913DC6" w:rsidRPr="001B4C5C">
        <w:t xml:space="preserve"> </w:t>
      </w:r>
      <m:oMath>
        <m:r>
          <w:rPr>
            <w:rFonts w:ascii="Cambria Math" w:hAnsi="Cambria Math"/>
          </w:rPr>
          <m:t>0.4+1.2+1.5+0.6+0.2=3.9</m:t>
        </m:r>
      </m:oMath>
    </w:p>
    <w:p w14:paraId="0C909824" w14:textId="291E441A" w:rsidR="00914F72" w:rsidRDefault="00347459" w:rsidP="00C8363E">
      <w:pPr>
        <w:pStyle w:val="Level3Text"/>
        <w:rPr>
          <w:rFonts w:eastAsiaTheme="minorEastAsia"/>
        </w:rPr>
        <w:sectPr w:rsidR="00914F72" w:rsidSect="00415C1A">
          <w:pgSz w:w="12240" w:h="15840"/>
          <w:pgMar w:top="1440" w:right="1440" w:bottom="1440" w:left="1440" w:header="720" w:footer="720" w:gutter="0"/>
          <w:pgNumType w:chapStyle="1" w:chapSep="colon"/>
          <w:cols w:space="720"/>
          <w:docGrid w:linePitch="360"/>
        </w:sectPr>
      </w:pPr>
      <w:r w:rsidRPr="001B4C5C">
        <w:rPr>
          <w:rFonts w:eastAsiaTheme="minorEastAsia"/>
        </w:rPr>
        <w:t xml:space="preserve">Considering the </w:t>
      </w:r>
      <w:r w:rsidR="003736D1" w:rsidRPr="001B4C5C">
        <w:rPr>
          <w:rFonts w:eastAsiaTheme="minorEastAsia"/>
        </w:rPr>
        <w:t xml:space="preserve">pros and cons of each option, and the weight associated with each </w:t>
      </w:r>
      <w:r w:rsidR="00D76149" w:rsidRPr="001B4C5C">
        <w:rPr>
          <w:rFonts w:eastAsiaTheme="minorEastAsia"/>
        </w:rPr>
        <w:t xml:space="preserve">requirement, option 2 was </w:t>
      </w:r>
      <w:r w:rsidR="00153FC4" w:rsidRPr="001B4C5C">
        <w:rPr>
          <w:rFonts w:eastAsiaTheme="minorEastAsia"/>
        </w:rPr>
        <w:t>decid</w:t>
      </w:r>
      <w:r w:rsidR="00153FC4">
        <w:rPr>
          <w:rFonts w:eastAsiaTheme="minorEastAsia"/>
        </w:rPr>
        <w:t>e</w:t>
      </w:r>
      <w:r w:rsidR="00153FC4" w:rsidRPr="001B4C5C">
        <w:rPr>
          <w:rFonts w:eastAsiaTheme="minorEastAsia"/>
        </w:rPr>
        <w:t>d</w:t>
      </w:r>
      <w:r w:rsidR="00D76149" w:rsidRPr="001B4C5C">
        <w:rPr>
          <w:rFonts w:eastAsiaTheme="minorEastAsia"/>
        </w:rPr>
        <w:t xml:space="preserve"> to be the best design choice. The </w:t>
      </w:r>
      <w:r w:rsidR="00E64AAB" w:rsidRPr="001B4C5C">
        <w:rPr>
          <w:rFonts w:eastAsiaTheme="minorEastAsia"/>
        </w:rPr>
        <w:t>benefit of the significantly cheaper pricing outweighed the small disadvantages that</w:t>
      </w:r>
      <w:r w:rsidR="001B4C5C" w:rsidRPr="001B4C5C">
        <w:rPr>
          <w:rFonts w:eastAsiaTheme="minorEastAsia"/>
        </w:rPr>
        <w:t xml:space="preserve"> Option 2 has against Option 1. </w:t>
      </w:r>
    </w:p>
    <w:p w14:paraId="7CB3CBD0" w14:textId="13B4418C" w:rsidR="007917F6" w:rsidRDefault="00E10BD5" w:rsidP="00DF2A19">
      <w:pPr>
        <w:pStyle w:val="Heading1"/>
        <w:rPr>
          <w:rFonts w:eastAsiaTheme="minorEastAsia"/>
        </w:rPr>
      </w:pPr>
      <w:bookmarkStart w:id="101" w:name="_Toc214057144"/>
      <w:r>
        <w:rPr>
          <w:rFonts w:eastAsiaTheme="minorEastAsia"/>
        </w:rPr>
        <w:t>Reference</w:t>
      </w:r>
      <w:r w:rsidR="00B6743C">
        <w:rPr>
          <w:rFonts w:eastAsiaTheme="minorEastAsia"/>
        </w:rPr>
        <w:t>s</w:t>
      </w:r>
      <w:bookmarkEnd w:id="101"/>
    </w:p>
    <w:sdt>
      <w:sdtPr>
        <w:rPr>
          <w:color w:val="000000"/>
        </w:rPr>
        <w:tag w:val="MENDELEY_BIBLIOGRAPHY"/>
        <w:id w:val="-752658806"/>
        <w:placeholder>
          <w:docPart w:val="B46247DC138244F6AED11F6F054F272A"/>
        </w:placeholder>
      </w:sdtPr>
      <w:sdtEndPr>
        <w:rPr>
          <w:color w:val="000000" w:themeColor="text1"/>
        </w:rPr>
      </w:sdtEndPr>
      <w:sdtContent>
        <w:p w14:paraId="4D665D3E" w14:textId="77777777" w:rsidR="003B085A" w:rsidRPr="003B085A" w:rsidRDefault="003B085A">
          <w:pPr>
            <w:autoSpaceDE w:val="0"/>
            <w:autoSpaceDN w:val="0"/>
            <w:ind w:hanging="640"/>
            <w:divId w:val="1518153266"/>
            <w:rPr>
              <w:rFonts w:eastAsia="Times New Roman"/>
              <w:color w:val="000000"/>
              <w:sz w:val="24"/>
              <w:szCs w:val="24"/>
            </w:rPr>
          </w:pPr>
          <w:r w:rsidRPr="003B085A">
            <w:rPr>
              <w:rFonts w:eastAsia="Times New Roman"/>
              <w:color w:val="000000"/>
            </w:rPr>
            <w:t>[1]</w:t>
          </w:r>
          <w:r w:rsidRPr="003B085A">
            <w:rPr>
              <w:rFonts w:eastAsia="Times New Roman"/>
              <w:color w:val="000000"/>
            </w:rPr>
            <w:tab/>
            <w:t>J. Wu, “A Basic Guide to RTD Measurements,” 2023. [Online]. Available: www.ti.com</w:t>
          </w:r>
        </w:p>
        <w:p w14:paraId="4EE7B2F2" w14:textId="6B13FEF8" w:rsidR="007917F6" w:rsidRPr="00E10BD5" w:rsidRDefault="003B085A" w:rsidP="00E10BD5">
          <w:r w:rsidRPr="003B085A">
            <w:rPr>
              <w:rFonts w:eastAsia="Times New Roman"/>
              <w:color w:val="000000"/>
            </w:rPr>
            <w:t> </w:t>
          </w:r>
        </w:p>
      </w:sdtContent>
    </w:sdt>
    <w:sectPr w:rsidR="007917F6" w:rsidRPr="00E10BD5" w:rsidSect="00415C1A">
      <w:pgSz w:w="12240" w:h="15840"/>
      <w:pgMar w:top="1440" w:right="1440" w:bottom="1440" w:left="1440" w:header="720" w:footer="720" w:gutter="0"/>
      <w:pgNumType w:chapStyle="1" w:chapSep="colon"/>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Brooks, Nathan" w:date="2025-11-15T14:21:00Z" w:initials="BN">
    <w:p w14:paraId="661A0490" w14:textId="5E300FD9" w:rsidR="002337DC" w:rsidRDefault="002337DC">
      <w:pPr>
        <w:pStyle w:val="CommentText"/>
      </w:pPr>
      <w:r>
        <w:rPr>
          <w:rStyle w:val="CommentReference"/>
        </w:rPr>
        <w:annotationRef/>
      </w:r>
      <w:r w:rsidRPr="7C00C5EE">
        <w:t>Vague. You don't need to be more specific, but maybe reword so it doesn't seem like there is some connector the reader should know about already.</w:t>
      </w:r>
    </w:p>
  </w:comment>
  <w:comment w:id="8" w:author="Brooks, Nathan" w:date="2025-11-15T14:31:00Z" w:initials="BN">
    <w:p w14:paraId="156529B4" w14:textId="47458290" w:rsidR="002337DC" w:rsidRDefault="002337DC">
      <w:pPr>
        <w:pStyle w:val="CommentText"/>
      </w:pPr>
      <w:r>
        <w:rPr>
          <w:rStyle w:val="CommentReference"/>
        </w:rPr>
        <w:annotationRef/>
      </w:r>
      <w:r w:rsidRPr="33DBCA8E">
        <w:t>Redundant with SAFE-2.</w:t>
      </w:r>
    </w:p>
  </w:comment>
  <w:comment w:id="10" w:author="Brooks, Nathan" w:date="2025-11-15T14:33:00Z" w:initials="BN">
    <w:p w14:paraId="67981BF9" w14:textId="04774A0A" w:rsidR="002337DC" w:rsidRDefault="002337DC">
      <w:pPr>
        <w:pStyle w:val="CommentText"/>
      </w:pPr>
      <w:r>
        <w:rPr>
          <w:rStyle w:val="CommentReference"/>
        </w:rPr>
        <w:annotationRef/>
      </w:r>
      <w:r w:rsidRPr="7E9AC135">
        <w:t>I don't understand what this means. It sounds like you are saying that you will verify this requirement by visually verifying this requirement.</w:t>
      </w:r>
    </w:p>
  </w:comment>
  <w:comment w:id="11" w:author="Brooks, Nathan" w:date="2025-11-15T14:37:00Z" w:initials="BN">
    <w:p w14:paraId="656BCEB2" w14:textId="5598BB63" w:rsidR="002337DC" w:rsidRDefault="002337DC">
      <w:pPr>
        <w:pStyle w:val="CommentText"/>
      </w:pPr>
      <w:r>
        <w:rPr>
          <w:rStyle w:val="CommentReference"/>
        </w:rPr>
        <w:annotationRef/>
      </w:r>
      <w:r w:rsidRPr="0D449CC5">
        <w:t>I really this this whole "design for test" entry can be simplified. But why would what you have written help verify this requirement? You cannot open the vacuum chamber while it is under vacuum.</w:t>
      </w:r>
    </w:p>
  </w:comment>
  <w:comment w:id="12" w:author="Brooks, Nathan" w:date="2025-11-15T15:01:00Z" w:initials="BN">
    <w:p w14:paraId="6ECC75A7" w14:textId="5EAA55BF" w:rsidR="002337DC" w:rsidRDefault="002337DC">
      <w:pPr>
        <w:pStyle w:val="CommentText"/>
      </w:pPr>
      <w:r>
        <w:rPr>
          <w:rStyle w:val="CommentReference"/>
        </w:rPr>
        <w:annotationRef/>
      </w:r>
      <w:r w:rsidRPr="5081F03B">
        <w:t>Should you also have a requirement on the magnitude of the noise on the temperature sensor measurement?</w:t>
      </w:r>
    </w:p>
  </w:comment>
  <w:comment w:id="13" w:author="Brooks, Nathan" w:date="2025-11-15T14:38:00Z" w:initials="BN">
    <w:p w14:paraId="26A38777" w14:textId="5A89FAAC" w:rsidR="002337DC" w:rsidRDefault="002337DC">
      <w:pPr>
        <w:pStyle w:val="CommentText"/>
      </w:pPr>
      <w:r>
        <w:rPr>
          <w:rStyle w:val="CommentReference"/>
        </w:rPr>
        <w:annotationRef/>
      </w:r>
      <w:r w:rsidRPr="6A947590">
        <w:t>This can be broken into 3 to 4 individual requirements.</w:t>
      </w:r>
    </w:p>
  </w:comment>
  <w:comment w:id="14" w:author="Brooks, Nathan" w:date="2025-11-15T14:39:00Z" w:initials="BN">
    <w:p w14:paraId="409ECE65" w14:textId="61051730" w:rsidR="002337DC" w:rsidRDefault="002337DC">
      <w:pPr>
        <w:pStyle w:val="CommentText"/>
      </w:pPr>
      <w:r>
        <w:rPr>
          <w:rStyle w:val="CommentReference"/>
        </w:rPr>
        <w:annotationRef/>
      </w:r>
      <w:r w:rsidRPr="76FAB1E4">
        <w:t>Why only during the Van der Pauw measurements? Don't you want this to be true for all voltage measurements?</w:t>
      </w:r>
    </w:p>
  </w:comment>
  <w:comment w:id="15" w:author="Brooks, Nathan" w:date="2025-11-15T14:53:00Z" w:initials="BN">
    <w:p w14:paraId="02EA046C" w14:textId="5279F223" w:rsidR="002337DC" w:rsidRDefault="002337DC">
      <w:pPr>
        <w:pStyle w:val="CommentText"/>
      </w:pPr>
      <w:r>
        <w:rPr>
          <w:rStyle w:val="CommentReference"/>
        </w:rPr>
        <w:annotationRef/>
      </w:r>
      <w:r w:rsidRPr="32545BDE">
        <w:t>A precision requirement is good, but what about an accuracy requirement for voltage? What about an electrical noise requirement (to motivate the heat shield)?</w:t>
      </w:r>
    </w:p>
  </w:comment>
  <w:comment w:id="16" w:author="Brooks, Nathan" w:date="2025-11-15T14:41:00Z" w:initials="BN">
    <w:p w14:paraId="505AD9F6" w14:textId="782C5DE1" w:rsidR="002337DC" w:rsidRDefault="002337DC">
      <w:pPr>
        <w:pStyle w:val="CommentText"/>
      </w:pPr>
      <w:r>
        <w:rPr>
          <w:rStyle w:val="CommentReference"/>
        </w:rPr>
        <w:annotationRef/>
      </w:r>
      <w:r w:rsidRPr="449EF42C">
        <w:t>Partially redundant with FUNC-3</w:t>
      </w:r>
    </w:p>
  </w:comment>
  <w:comment w:id="17" w:author="Brooks, Nathan" w:date="2025-11-15T14:43:00Z" w:initials="BN">
    <w:p w14:paraId="5B7ABAB9" w14:textId="4A2BD7C5" w:rsidR="002337DC" w:rsidRDefault="002337DC">
      <w:pPr>
        <w:pStyle w:val="CommentText"/>
      </w:pPr>
      <w:r>
        <w:rPr>
          <w:rStyle w:val="CommentReference"/>
        </w:rPr>
        <w:annotationRef/>
      </w:r>
      <w:r w:rsidRPr="5B68DCB0">
        <w:t>Add a requirement about the cost of your PCB's? Since these are one-time use per sample.</w:t>
      </w:r>
    </w:p>
  </w:comment>
  <w:comment w:id="23" w:author="Brooks, Nathan" w:date="2025-11-15T14:42:00Z" w:initials="BN">
    <w:p w14:paraId="547FE4CF" w14:textId="4E42ABE4" w:rsidR="002337DC" w:rsidRDefault="002337DC">
      <w:pPr>
        <w:pStyle w:val="CommentText"/>
      </w:pPr>
      <w:r>
        <w:rPr>
          <w:rStyle w:val="CommentReference"/>
        </w:rPr>
        <w:annotationRef/>
      </w:r>
      <w:r w:rsidRPr="03C1B6FC">
        <w:t>Is it also worth adding a similar reliability requirement about disassembly/reassembly with new sample?</w:t>
      </w:r>
    </w:p>
  </w:comment>
  <w:comment w:id="24" w:author="Brooks, Nathan" w:date="2025-11-15T14:45:00Z" w:initials="BN">
    <w:p w14:paraId="3C70E27F" w14:textId="2A481B65" w:rsidR="002337DC" w:rsidRDefault="002337DC">
      <w:pPr>
        <w:pStyle w:val="CommentText"/>
      </w:pPr>
      <w:r>
        <w:rPr>
          <w:rStyle w:val="CommentReference"/>
        </w:rPr>
        <w:annotationRef/>
      </w:r>
      <w:r w:rsidRPr="2081F83D">
        <w:t>This is not measurable or specific. How will you know you are done?</w:t>
      </w:r>
    </w:p>
    <w:p w14:paraId="43F7FDEA" w14:textId="2EFC7D37" w:rsidR="002337DC" w:rsidRDefault="002337DC">
      <w:pPr>
        <w:pStyle w:val="CommentText"/>
      </w:pPr>
    </w:p>
    <w:p w14:paraId="0EF9A062" w14:textId="2AFB7E42" w:rsidR="002337DC" w:rsidRDefault="002337DC">
      <w:pPr>
        <w:pStyle w:val="CommentText"/>
      </w:pPr>
      <w:r w:rsidRPr="664C5920">
        <w:t>On a related note, your verification is not specific enough either. How deep is "check their understanding"? Do you give them 5 minutes? 1 hour? One day to read it?</w:t>
      </w:r>
    </w:p>
  </w:comment>
  <w:comment w:id="26" w:author="Brooks, Nathan" w:date="2025-11-15T14:46:00Z" w:initials="BN">
    <w:p w14:paraId="4153ACEC" w14:textId="79EF6B16" w:rsidR="002337DC" w:rsidRDefault="002337DC">
      <w:pPr>
        <w:pStyle w:val="CommentText"/>
      </w:pPr>
      <w:r>
        <w:rPr>
          <w:rStyle w:val="CommentReference"/>
        </w:rPr>
        <w:annotationRef/>
      </w:r>
      <w:r w:rsidRPr="08EE8BBE">
        <w:t>Also a bit ambiguous, but I think the last part is a sufficiently measurable benchmark</w:t>
      </w:r>
    </w:p>
  </w:comment>
  <w:comment w:id="28" w:author="Walter, Deborah" w:date="2025-10-20T13:53:00Z" w:initials="DW">
    <w:p w14:paraId="52868570" w14:textId="77777777" w:rsidR="00FE2B99" w:rsidRDefault="00FE2B99" w:rsidP="00FE2B99">
      <w:pPr>
        <w:pStyle w:val="CommentText"/>
      </w:pPr>
      <w:r>
        <w:rPr>
          <w:rStyle w:val="CommentReference"/>
        </w:rPr>
        <w:annotationRef/>
      </w:r>
      <w:r>
        <w:t xml:space="preserve">Encourage sub-sections, Start with the ‘White Box” functional diagram and then also do other ways to decompose. </w:t>
      </w:r>
    </w:p>
  </w:comment>
  <w:comment w:id="30" w:author="Brooks, Nathan" w:date="2025-11-15T15:14:00Z" w:initials="BN">
    <w:p w14:paraId="4FBCE99E" w14:textId="3F8F825D" w:rsidR="002337DC" w:rsidRDefault="002337DC">
      <w:pPr>
        <w:pStyle w:val="CommentText"/>
      </w:pPr>
      <w:r>
        <w:rPr>
          <w:rStyle w:val="CommentReference"/>
        </w:rPr>
        <w:annotationRef/>
      </w:r>
      <w:r w:rsidRPr="51909F3A">
        <w:t>I just realized you will need a dc voltage source to power the temperature sensor IC on the external PCB.</w:t>
      </w:r>
    </w:p>
  </w:comment>
  <w:comment w:id="32" w:author="Brooks, Nathan" w:date="2025-11-15T14:52:00Z" w:initials="BN">
    <w:p w14:paraId="52499B71" w14:textId="5A65430D" w:rsidR="002337DC" w:rsidRDefault="002337DC">
      <w:pPr>
        <w:pStyle w:val="CommentText"/>
      </w:pPr>
      <w:r>
        <w:rPr>
          <w:rStyle w:val="CommentReference"/>
        </w:rPr>
        <w:annotationRef/>
      </w:r>
      <w:r w:rsidRPr="3D31516F">
        <w:t>I thought you told me that the heat shield is required though? If it is, I am confident you can link that you tangible requirements. Either a new one or an existing one (voltage accuracy, noise).</w:t>
      </w:r>
    </w:p>
  </w:comment>
  <w:comment w:id="54" w:author="Brooks, Nathan" w:date="2025-11-15T14:59:00Z" w:initials="BN">
    <w:p w14:paraId="5E827A05" w14:textId="09749756" w:rsidR="002337DC" w:rsidRDefault="002337DC">
      <w:pPr>
        <w:pStyle w:val="CommentText"/>
      </w:pPr>
      <w:r>
        <w:rPr>
          <w:rStyle w:val="CommentReference"/>
        </w:rPr>
        <w:annotationRef/>
      </w:r>
      <w:r w:rsidRPr="3903E0EB">
        <w:t>I think you already made this sufficiently clear, but this is a good disclaimer here.</w:t>
      </w:r>
    </w:p>
  </w:comment>
  <w:comment w:id="69" w:author="Su, Chong-Yi" w:date="2025-11-13T13:34:00Z" w:initials="CS">
    <w:p w14:paraId="1A81C199" w14:textId="77777777" w:rsidR="00A029E2" w:rsidRDefault="00A029E2" w:rsidP="00A029E2">
      <w:pPr>
        <w:pStyle w:val="CommentText"/>
      </w:pPr>
      <w:r>
        <w:rPr>
          <w:rStyle w:val="CommentReference"/>
        </w:rPr>
        <w:annotationRef/>
      </w:r>
      <w:r>
        <w:t>Box in external PCB</w:t>
      </w:r>
    </w:p>
  </w:comment>
  <w:comment w:id="70" w:author="Su, Chong-Yi" w:date="2025-11-13T13:39:00Z" w:initials="CS">
    <w:p w14:paraId="59EFD8BD" w14:textId="77777777" w:rsidR="00365EAE" w:rsidRDefault="00365EAE" w:rsidP="00365EAE">
      <w:pPr>
        <w:pStyle w:val="CommentText"/>
      </w:pPr>
      <w:r>
        <w:rPr>
          <w:rStyle w:val="CommentReference"/>
        </w:rPr>
        <w:annotationRef/>
      </w:r>
      <w:r>
        <w:t>ADC closer to the actual sensor?</w:t>
      </w:r>
    </w:p>
  </w:comment>
  <w:comment w:id="71" w:author="Su, Chong-Yi" w:date="2025-11-13T13:41:00Z" w:initials="CS">
    <w:p w14:paraId="14BD9621" w14:textId="77777777" w:rsidR="00D3781C" w:rsidRDefault="00D3781C" w:rsidP="00D3781C">
      <w:pPr>
        <w:pStyle w:val="CommentText"/>
      </w:pPr>
      <w:r>
        <w:rPr>
          <w:rStyle w:val="CommentReference"/>
        </w:rPr>
        <w:annotationRef/>
      </w:r>
      <w:r>
        <w:t>Represent the Van der Pauw 4 wires going to external equipment</w:t>
      </w:r>
    </w:p>
  </w:comment>
  <w:comment w:id="68" w:author="Brooks, Nathan" w:date="2025-11-15T15:19:00Z" w:initials="BN">
    <w:p w14:paraId="0E88C598" w14:textId="59B76E72" w:rsidR="002337DC" w:rsidRDefault="002337DC">
      <w:pPr>
        <w:pStyle w:val="CommentText"/>
      </w:pPr>
      <w:r>
        <w:rPr>
          <w:rStyle w:val="CommentReference"/>
        </w:rPr>
        <w:annotationRef/>
      </w:r>
      <w:r w:rsidRPr="306C5312">
        <w:t>This section is quite detailed and involved. It tows the line of almost being too particular, but it's good.</w:t>
      </w:r>
    </w:p>
    <w:p w14:paraId="21565D77" w14:textId="24B24DE3" w:rsidR="002337DC" w:rsidRDefault="002337DC">
      <w:pPr>
        <w:pStyle w:val="CommentText"/>
      </w:pPr>
    </w:p>
    <w:p w14:paraId="75BBC325" w14:textId="0FEA81D6" w:rsidR="002337DC" w:rsidRDefault="002337DC">
      <w:pPr>
        <w:pStyle w:val="CommentText"/>
      </w:pPr>
      <w:r w:rsidRPr="22C3E2E9">
        <w:t>In comparison it unbalances the rest of your document. I encourage you to think about how you can make your future final report a cohesive whole.</w:t>
      </w:r>
    </w:p>
  </w:comment>
  <w:comment w:id="72" w:author="Brooks, Nathan" w:date="2025-11-15T15:06:00Z" w:initials="BN">
    <w:p w14:paraId="2E2AEB87" w14:textId="07803D5D" w:rsidR="002337DC" w:rsidRDefault="002337DC">
      <w:pPr>
        <w:pStyle w:val="CommentText"/>
      </w:pPr>
      <w:r>
        <w:rPr>
          <w:rStyle w:val="CommentReference"/>
        </w:rPr>
        <w:annotationRef/>
      </w:r>
      <w:r w:rsidRPr="491E85A8">
        <w:t>"closed-loop"? Is there any decision making based on feedback?</w:t>
      </w:r>
    </w:p>
  </w:comment>
  <w:comment w:id="74" w:author="Su, Chong-Yi" w:date="2025-11-11T09:22:00Z" w:initials="CS">
    <w:p w14:paraId="19FA10F9" w14:textId="5487A2E5" w:rsidR="007E4F1F" w:rsidRDefault="007E4F1F" w:rsidP="007E4F1F">
      <w:pPr>
        <w:pStyle w:val="CommentText"/>
      </w:pPr>
      <w:r>
        <w:rPr>
          <w:rStyle w:val="CommentReference"/>
        </w:rPr>
        <w:annotationRef/>
      </w:r>
      <w:r>
        <w:t>Do you mean to voltage?</w:t>
      </w:r>
    </w:p>
  </w:comment>
  <w:comment w:id="75" w:author="Brooks, Nathan" w:date="2025-11-15T15:09:00Z" w:initials="BN">
    <w:p w14:paraId="434AF7D0" w14:textId="0A9FB998" w:rsidR="002337DC" w:rsidRDefault="002337DC">
      <w:pPr>
        <w:pStyle w:val="CommentText"/>
      </w:pPr>
      <w:r>
        <w:rPr>
          <w:rStyle w:val="CommentReference"/>
        </w:rPr>
        <w:annotationRef/>
      </w:r>
      <w:r w:rsidRPr="16928BDD">
        <w:t>This is an additional aspect not captured in the requirements table.</w:t>
      </w:r>
    </w:p>
  </w:comment>
  <w:comment w:id="76" w:author="Su, Chong-Yi" w:date="2025-11-14T09:34:00Z" w:initials="CS">
    <w:p w14:paraId="54AFA3F4" w14:textId="77777777" w:rsidR="005B5923" w:rsidRDefault="005B5923" w:rsidP="005B5923">
      <w:pPr>
        <w:pStyle w:val="CommentText"/>
      </w:pPr>
      <w:r>
        <w:rPr>
          <w:rStyle w:val="CommentReference"/>
        </w:rPr>
        <w:annotationRef/>
      </w:r>
      <w:r>
        <w:t>Is it possible to write a short paragraph describing the functionality of the circuit?</w:t>
      </w:r>
    </w:p>
  </w:comment>
  <w:comment w:id="78" w:author="Su, Chong-Yi" w:date="2025-11-14T09:37:00Z" w:initials="CS">
    <w:p w14:paraId="1A6A9ED6" w14:textId="77777777" w:rsidR="009C31CE" w:rsidRDefault="009C31CE" w:rsidP="009C31CE">
      <w:pPr>
        <w:pStyle w:val="CommentText"/>
      </w:pPr>
      <w:r>
        <w:rPr>
          <w:rStyle w:val="CommentReference"/>
        </w:rPr>
        <w:annotationRef/>
      </w:r>
      <w:r>
        <w:t>Again, a few sentences that describe what the graph presents.</w:t>
      </w:r>
    </w:p>
  </w:comment>
  <w:comment w:id="80" w:author="Brooks, Nathan" w:date="2025-11-15T15:11:00Z" w:initials="BN">
    <w:p w14:paraId="1D00A9F5" w14:textId="1755926E" w:rsidR="002337DC" w:rsidRDefault="002337DC">
      <w:pPr>
        <w:pStyle w:val="CommentText"/>
      </w:pPr>
      <w:r>
        <w:rPr>
          <w:rStyle w:val="CommentReference"/>
        </w:rPr>
        <w:annotationRef/>
      </w:r>
      <w:r w:rsidRPr="5DCF0C0C">
        <w:t>Fix text overlapping with lines</w:t>
      </w:r>
    </w:p>
  </w:comment>
  <w:comment w:id="84" w:author="Brooks, Nathan" w:date="2025-11-15T15:13:00Z" w:initials="BN">
    <w:p w14:paraId="091B2BED" w14:textId="288454C2" w:rsidR="002337DC" w:rsidRDefault="002337DC">
      <w:pPr>
        <w:pStyle w:val="CommentText"/>
      </w:pPr>
      <w:r>
        <w:rPr>
          <w:rStyle w:val="CommentReference"/>
        </w:rPr>
        <w:annotationRef/>
      </w:r>
      <w:r w:rsidRPr="79175D7A">
        <w:t>You have overvoltage and overcurrent protection in your system? Where?</w:t>
      </w:r>
    </w:p>
  </w:comment>
  <w:comment w:id="85" w:author="Su, Chong-Yi" w:date="2025-11-14T09:52:00Z" w:initials="CS">
    <w:p w14:paraId="1CCBE3FC" w14:textId="77777777" w:rsidR="000958DD" w:rsidRDefault="000958DD" w:rsidP="000958DD">
      <w:pPr>
        <w:pStyle w:val="CommentText"/>
      </w:pPr>
      <w:r>
        <w:rPr>
          <w:rStyle w:val="CommentReference"/>
        </w:rPr>
        <w:annotationRef/>
      </w:r>
      <w:r>
        <w:t>Maybe this is just because I’m an EE and don’t understand this… but where is the plan?</w:t>
      </w:r>
    </w:p>
  </w:comment>
  <w:comment w:id="87" w:author="Su, Chong-Yi" w:date="2025-11-14T09:52:00Z" w:initials="CS">
    <w:p w14:paraId="21073066" w14:textId="16949CC3" w:rsidR="0038203B" w:rsidRDefault="0038203B" w:rsidP="0038203B">
      <w:pPr>
        <w:pStyle w:val="CommentText"/>
      </w:pPr>
      <w:r>
        <w:rPr>
          <w:rStyle w:val="CommentReference"/>
        </w:rPr>
        <w:annotationRef/>
      </w:r>
      <w:r>
        <w:t>Again, some description of the chart would be nice</w:t>
      </w:r>
    </w:p>
  </w:comment>
  <w:comment w:id="90" w:author="Brooks, Nathan" w:date="2025-11-15T15:20:00Z" w:initials="BN">
    <w:p w14:paraId="3947F29F" w14:textId="5764B7CE" w:rsidR="002337DC" w:rsidRDefault="002337DC">
      <w:pPr>
        <w:pStyle w:val="CommentText"/>
      </w:pPr>
      <w:r>
        <w:rPr>
          <w:rStyle w:val="CommentReference"/>
        </w:rPr>
        <w:annotationRef/>
      </w:r>
      <w:r w:rsidRPr="5F6FB7FF">
        <w:t>Good design choice to justify.</w:t>
      </w:r>
    </w:p>
  </w:comment>
  <w:comment w:id="97" w:author="Brooks, Nathan" w:date="2025-11-15T15:25:00Z" w:initials="BN">
    <w:p w14:paraId="092F8907" w14:textId="43322E99" w:rsidR="002337DC" w:rsidRDefault="002337DC">
      <w:pPr>
        <w:pStyle w:val="CommentText"/>
      </w:pPr>
      <w:r>
        <w:rPr>
          <w:rStyle w:val="CommentReference"/>
        </w:rPr>
        <w:annotationRef/>
      </w:r>
      <w:r w:rsidRPr="1A8557A5">
        <w:t>Please match the formatting of your two decision matrices.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1A0490" w15:done="0"/>
  <w15:commentEx w15:paraId="156529B4" w15:done="0"/>
  <w15:commentEx w15:paraId="67981BF9" w15:done="0"/>
  <w15:commentEx w15:paraId="656BCEB2" w15:done="0"/>
  <w15:commentEx w15:paraId="6ECC75A7" w15:done="0"/>
  <w15:commentEx w15:paraId="26A38777" w15:done="0"/>
  <w15:commentEx w15:paraId="409ECE65" w15:done="0"/>
  <w15:commentEx w15:paraId="02EA046C" w15:done="0"/>
  <w15:commentEx w15:paraId="505AD9F6" w15:done="0"/>
  <w15:commentEx w15:paraId="5B7ABAB9" w15:done="0"/>
  <w15:commentEx w15:paraId="547FE4CF" w15:done="0"/>
  <w15:commentEx w15:paraId="0EF9A062" w15:done="0"/>
  <w15:commentEx w15:paraId="4153ACEC" w15:done="0"/>
  <w15:commentEx w15:paraId="52868570" w15:done="1"/>
  <w15:commentEx w15:paraId="4FBCE99E" w15:done="0"/>
  <w15:commentEx w15:paraId="52499B71" w15:done="0"/>
  <w15:commentEx w15:paraId="5E827A05" w15:done="0"/>
  <w15:commentEx w15:paraId="1A81C199" w15:done="1"/>
  <w15:commentEx w15:paraId="59EFD8BD" w15:paraIdParent="1A81C199" w15:done="1"/>
  <w15:commentEx w15:paraId="14BD9621" w15:paraIdParent="1A81C199" w15:done="1"/>
  <w15:commentEx w15:paraId="75BBC325" w15:done="0"/>
  <w15:commentEx w15:paraId="2E2AEB87" w15:done="0"/>
  <w15:commentEx w15:paraId="19FA10F9" w15:done="1"/>
  <w15:commentEx w15:paraId="434AF7D0" w15:done="0"/>
  <w15:commentEx w15:paraId="54AFA3F4" w15:done="1"/>
  <w15:commentEx w15:paraId="1A6A9ED6" w15:done="1"/>
  <w15:commentEx w15:paraId="1D00A9F5" w15:done="0"/>
  <w15:commentEx w15:paraId="091B2BED" w15:done="0"/>
  <w15:commentEx w15:paraId="1CCBE3FC" w15:done="1"/>
  <w15:commentEx w15:paraId="21073066" w15:done="1"/>
  <w15:commentEx w15:paraId="3947F29F" w15:done="0"/>
  <w15:commentEx w15:paraId="092F89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E6660D" w16cex:dateUtc="2025-11-15T19:21:00Z"/>
  <w16cex:commentExtensible w16cex:durableId="5903067C" w16cex:dateUtc="2025-11-15T19:31:00Z"/>
  <w16cex:commentExtensible w16cex:durableId="03E11F96" w16cex:dateUtc="2025-11-15T19:33:00Z"/>
  <w16cex:commentExtensible w16cex:durableId="0A204B6B" w16cex:dateUtc="2025-11-15T19:37:00Z"/>
  <w16cex:commentExtensible w16cex:durableId="231AD138" w16cex:dateUtc="2025-11-15T20:01:00Z"/>
  <w16cex:commentExtensible w16cex:durableId="0BC846D9" w16cex:dateUtc="2025-11-15T19:38:00Z"/>
  <w16cex:commentExtensible w16cex:durableId="4445996C" w16cex:dateUtc="2025-11-15T19:39:00Z"/>
  <w16cex:commentExtensible w16cex:durableId="5FA0E7BA" w16cex:dateUtc="2025-11-15T19:53:00Z"/>
  <w16cex:commentExtensible w16cex:durableId="012B2B46" w16cex:dateUtc="2025-11-15T19:41:00Z"/>
  <w16cex:commentExtensible w16cex:durableId="58326A63" w16cex:dateUtc="2025-11-15T19:43:00Z"/>
  <w16cex:commentExtensible w16cex:durableId="2A282764" w16cex:dateUtc="2025-11-15T19:42:00Z"/>
  <w16cex:commentExtensible w16cex:durableId="30147DE3" w16cex:dateUtc="2025-11-15T19:45:00Z"/>
  <w16cex:commentExtensible w16cex:durableId="175BA851" w16cex:dateUtc="2025-11-15T19:46:00Z"/>
  <w16cex:commentExtensible w16cex:durableId="09AA9A9B" w16cex:dateUtc="2025-10-20T17:53:00Z"/>
  <w16cex:commentExtensible w16cex:durableId="02C93911" w16cex:dateUtc="2025-11-15T20:14:00Z"/>
  <w16cex:commentExtensible w16cex:durableId="5829473B" w16cex:dateUtc="2025-11-15T19:52:00Z"/>
  <w16cex:commentExtensible w16cex:durableId="12E28E86" w16cex:dateUtc="2025-11-15T19:59:00Z"/>
  <w16cex:commentExtensible w16cex:durableId="1DFF41C2" w16cex:dateUtc="2025-11-13T18:34:00Z"/>
  <w16cex:commentExtensible w16cex:durableId="4F822872" w16cex:dateUtc="2025-11-13T18:39:00Z"/>
  <w16cex:commentExtensible w16cex:durableId="316DD01B" w16cex:dateUtc="2025-11-13T18:41:00Z"/>
  <w16cex:commentExtensible w16cex:durableId="4CC0678E" w16cex:dateUtc="2025-11-15T20:19:00Z"/>
  <w16cex:commentExtensible w16cex:durableId="333A9B54" w16cex:dateUtc="2025-11-15T20:06:00Z"/>
  <w16cex:commentExtensible w16cex:durableId="3B3C459E" w16cex:dateUtc="2025-11-11T14:22:00Z"/>
  <w16cex:commentExtensible w16cex:durableId="3BF3AEE2" w16cex:dateUtc="2025-11-15T20:09:00Z"/>
  <w16cex:commentExtensible w16cex:durableId="64B74C66" w16cex:dateUtc="2025-11-14T14:34:00Z"/>
  <w16cex:commentExtensible w16cex:durableId="354CEF25" w16cex:dateUtc="2025-11-14T14:37:00Z"/>
  <w16cex:commentExtensible w16cex:durableId="46FB43C8" w16cex:dateUtc="2025-11-15T20:11:00Z"/>
  <w16cex:commentExtensible w16cex:durableId="2BB552A1" w16cex:dateUtc="2025-11-15T20:13:00Z"/>
  <w16cex:commentExtensible w16cex:durableId="6D45891C" w16cex:dateUtc="2025-11-14T14:52:00Z"/>
  <w16cex:commentExtensible w16cex:durableId="2C146D04" w16cex:dateUtc="2025-11-14T14:52:00Z"/>
  <w16cex:commentExtensible w16cex:durableId="5BB364A3" w16cex:dateUtc="2025-11-15T20:20:00Z"/>
  <w16cex:commentExtensible w16cex:durableId="41B48A8D" w16cex:dateUtc="2025-11-15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1A0490" w16cid:durableId="6CE6660D"/>
  <w16cid:commentId w16cid:paraId="156529B4" w16cid:durableId="5903067C"/>
  <w16cid:commentId w16cid:paraId="67981BF9" w16cid:durableId="03E11F96"/>
  <w16cid:commentId w16cid:paraId="656BCEB2" w16cid:durableId="0A204B6B"/>
  <w16cid:commentId w16cid:paraId="6ECC75A7" w16cid:durableId="231AD138"/>
  <w16cid:commentId w16cid:paraId="26A38777" w16cid:durableId="0BC846D9"/>
  <w16cid:commentId w16cid:paraId="409ECE65" w16cid:durableId="4445996C"/>
  <w16cid:commentId w16cid:paraId="02EA046C" w16cid:durableId="5FA0E7BA"/>
  <w16cid:commentId w16cid:paraId="505AD9F6" w16cid:durableId="012B2B46"/>
  <w16cid:commentId w16cid:paraId="5B7ABAB9" w16cid:durableId="58326A63"/>
  <w16cid:commentId w16cid:paraId="547FE4CF" w16cid:durableId="2A282764"/>
  <w16cid:commentId w16cid:paraId="0EF9A062" w16cid:durableId="30147DE3"/>
  <w16cid:commentId w16cid:paraId="4153ACEC" w16cid:durableId="175BA851"/>
  <w16cid:commentId w16cid:paraId="52868570" w16cid:durableId="09AA9A9B"/>
  <w16cid:commentId w16cid:paraId="4FBCE99E" w16cid:durableId="02C93911"/>
  <w16cid:commentId w16cid:paraId="52499B71" w16cid:durableId="5829473B"/>
  <w16cid:commentId w16cid:paraId="5E827A05" w16cid:durableId="12E28E86"/>
  <w16cid:commentId w16cid:paraId="1A81C199" w16cid:durableId="1DFF41C2"/>
  <w16cid:commentId w16cid:paraId="59EFD8BD" w16cid:durableId="4F822872"/>
  <w16cid:commentId w16cid:paraId="14BD9621" w16cid:durableId="316DD01B"/>
  <w16cid:commentId w16cid:paraId="75BBC325" w16cid:durableId="4CC0678E"/>
  <w16cid:commentId w16cid:paraId="2E2AEB87" w16cid:durableId="333A9B54"/>
  <w16cid:commentId w16cid:paraId="19FA10F9" w16cid:durableId="3B3C459E"/>
  <w16cid:commentId w16cid:paraId="434AF7D0" w16cid:durableId="3BF3AEE2"/>
  <w16cid:commentId w16cid:paraId="54AFA3F4" w16cid:durableId="64B74C66"/>
  <w16cid:commentId w16cid:paraId="1A6A9ED6" w16cid:durableId="354CEF25"/>
  <w16cid:commentId w16cid:paraId="1D00A9F5" w16cid:durableId="46FB43C8"/>
  <w16cid:commentId w16cid:paraId="091B2BED" w16cid:durableId="2BB552A1"/>
  <w16cid:commentId w16cid:paraId="1CCBE3FC" w16cid:durableId="6D45891C"/>
  <w16cid:commentId w16cid:paraId="21073066" w16cid:durableId="2C146D04"/>
  <w16cid:commentId w16cid:paraId="3947F29F" w16cid:durableId="5BB364A3"/>
  <w16cid:commentId w16cid:paraId="092F8907" w16cid:durableId="41B48A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0C36C" w14:textId="77777777" w:rsidR="00664ADE" w:rsidRDefault="00664ADE" w:rsidP="00A442D7">
      <w:r>
        <w:separator/>
      </w:r>
    </w:p>
  </w:endnote>
  <w:endnote w:type="continuationSeparator" w:id="0">
    <w:p w14:paraId="5E6E427F" w14:textId="77777777" w:rsidR="00664ADE" w:rsidRDefault="00664ADE" w:rsidP="00A4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26833262"/>
      <w:docPartObj>
        <w:docPartGallery w:val="Page Numbers (Bottom of Page)"/>
        <w:docPartUnique/>
      </w:docPartObj>
    </w:sdtPr>
    <w:sdtContent>
      <w:p w14:paraId="237986F7" w14:textId="6C9D51C8" w:rsidR="00471C5E" w:rsidRDefault="00471C5E" w:rsidP="00D64E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3239606" w14:textId="424A0862" w:rsidR="00415C1A" w:rsidRDefault="00415C1A" w:rsidP="00471C5E">
    <w:pPr>
      <w:pStyle w:val="Footer"/>
      <w:ind w:right="360"/>
      <w:rPr>
        <w:rStyle w:val="PageNumber"/>
      </w:rPr>
    </w:pPr>
  </w:p>
  <w:sdt>
    <w:sdtPr>
      <w:rPr>
        <w:rStyle w:val="PageNumber"/>
      </w:rPr>
      <w:id w:val="1902702721"/>
      <w:docPartObj>
        <w:docPartGallery w:val="Page Numbers (Bottom of Page)"/>
        <w:docPartUnique/>
      </w:docPartObj>
    </w:sdtPr>
    <w:sdtContent>
      <w:p w14:paraId="01ABD325" w14:textId="3B9AB23B" w:rsidR="00C0616F" w:rsidRDefault="00C0616F" w:rsidP="00A442D7">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B463C1E" w14:textId="77777777" w:rsidR="00C0616F" w:rsidRDefault="00C0616F" w:rsidP="00A44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31694508"/>
      <w:docPartObj>
        <w:docPartGallery w:val="Page Numbers (Bottom of Page)"/>
        <w:docPartUnique/>
      </w:docPartObj>
    </w:sdtPr>
    <w:sdtContent>
      <w:p w14:paraId="409FD341" w14:textId="07D18AEB" w:rsidR="003F126A" w:rsidRDefault="003F12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II:3</w:t>
        </w:r>
        <w:r>
          <w:rPr>
            <w:rStyle w:val="PageNumber"/>
          </w:rPr>
          <w:fldChar w:fldCharType="end"/>
        </w:r>
      </w:p>
    </w:sdtContent>
  </w:sdt>
  <w:p w14:paraId="461C0870" w14:textId="77777777" w:rsidR="003A583A" w:rsidRPr="00890C4E" w:rsidRDefault="006763B4" w:rsidP="003F126A">
    <w:pPr>
      <w:spacing w:after="0" w:line="240" w:lineRule="auto"/>
      <w:ind w:right="360"/>
      <w:rPr>
        <w:rStyle w:val="Emphasis"/>
        <w:sz w:val="16"/>
        <w:szCs w:val="16"/>
      </w:rPr>
    </w:pPr>
    <w:r w:rsidRPr="00890C4E">
      <w:rPr>
        <w:rStyle w:val="Emphasis"/>
        <w:sz w:val="16"/>
        <w:szCs w:val="16"/>
      </w:rPr>
      <w:t>Cryostatic Superconducting Film Characterization Apparatus</w:t>
    </w:r>
    <w:r w:rsidR="00B81BBE" w:rsidRPr="00890C4E">
      <w:rPr>
        <w:rStyle w:val="Emphasis"/>
        <w:sz w:val="16"/>
        <w:szCs w:val="16"/>
      </w:rPr>
      <w:br/>
    </w:r>
    <w:r w:rsidR="003A583A" w:rsidRPr="00890C4E">
      <w:rPr>
        <w:rStyle w:val="Emphasis"/>
        <w:sz w:val="16"/>
        <w:szCs w:val="16"/>
      </w:rPr>
      <w:t>Bonde Borca, Chong-Yi Su, Quinton Wing, Yueqiao Wang</w:t>
    </w:r>
  </w:p>
  <w:p w14:paraId="05653C82" w14:textId="656F35A5" w:rsidR="00B4670C" w:rsidRPr="00890C4E" w:rsidRDefault="00642642" w:rsidP="00912D4C">
    <w:pPr>
      <w:spacing w:after="0" w:line="240" w:lineRule="auto"/>
      <w:rPr>
        <w:rStyle w:val="Emphasis"/>
        <w:sz w:val="16"/>
        <w:szCs w:val="16"/>
      </w:rPr>
    </w:pPr>
    <w:r w:rsidRPr="00890C4E">
      <w:rPr>
        <w:rStyle w:val="Emphasis"/>
        <w:sz w:val="16"/>
        <w:szCs w:val="16"/>
      </w:rPr>
      <w:t>Department of Electrical &amp; Computer Engineering</w:t>
    </w:r>
  </w:p>
  <w:p w14:paraId="644EEFB5" w14:textId="736345C4" w:rsidR="00642642" w:rsidRPr="00890C4E" w:rsidRDefault="00E831D4" w:rsidP="00912D4C">
    <w:pPr>
      <w:spacing w:after="0" w:line="240" w:lineRule="auto"/>
      <w:rPr>
        <w:rStyle w:val="Emphasis"/>
        <w:sz w:val="16"/>
        <w:szCs w:val="16"/>
      </w:rPr>
    </w:pPr>
    <w:r w:rsidRPr="00890C4E">
      <w:rPr>
        <w:rStyle w:val="Emphasis"/>
        <w:sz w:val="16"/>
        <w:szCs w:val="16"/>
      </w:rPr>
      <w:t>Rose-Hulman Institute of Technology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5518" w14:textId="77777777" w:rsidR="006208EE" w:rsidRDefault="00A63BB9" w:rsidP="006208EE">
    <w:pPr>
      <w:pStyle w:val="Footer"/>
      <w:framePr w:wrap="none" w:vAnchor="text" w:hAnchor="margin" w:xAlign="right" w:y="1"/>
      <w:rPr>
        <w:rStyle w:val="PageNumber"/>
      </w:rPr>
    </w:pPr>
    <w:sdt>
      <w:sdtPr>
        <w:rPr>
          <w:rStyle w:val="PageNumber"/>
        </w:rPr>
        <w:id w:val="-508599518"/>
        <w:docPartObj>
          <w:docPartGallery w:val="Page Numbers (Bottom of Page)"/>
          <w:docPartUnique/>
        </w:docPartObj>
      </w:sdtPr>
      <w:sdtContent>
        <w:r w:rsidR="006208EE">
          <w:rPr>
            <w:rStyle w:val="PageNumber"/>
          </w:rPr>
          <w:fldChar w:fldCharType="begin"/>
        </w:r>
        <w:r w:rsidR="006208EE">
          <w:rPr>
            <w:rStyle w:val="PageNumber"/>
          </w:rPr>
          <w:instrText xml:space="preserve"> PAGE </w:instrText>
        </w:r>
        <w:r w:rsidR="006208EE">
          <w:rPr>
            <w:rStyle w:val="PageNumber"/>
          </w:rPr>
          <w:fldChar w:fldCharType="separate"/>
        </w:r>
        <w:r w:rsidR="006208EE">
          <w:rPr>
            <w:rStyle w:val="PageNumber"/>
          </w:rPr>
          <w:t>III:11</w:t>
        </w:r>
        <w:r w:rsidR="006208EE">
          <w:rPr>
            <w:rStyle w:val="PageNumber"/>
          </w:rPr>
          <w:fldChar w:fldCharType="end"/>
        </w:r>
      </w:sdtContent>
    </w:sdt>
  </w:p>
  <w:p w14:paraId="2F2B4D7D" w14:textId="77777777" w:rsidR="006208EE" w:rsidRPr="00BB4C43" w:rsidRDefault="006208EE" w:rsidP="006208EE">
    <w:pPr>
      <w:spacing w:after="0" w:line="240" w:lineRule="auto"/>
      <w:rPr>
        <w:sz w:val="18"/>
        <w:szCs w:val="18"/>
      </w:rPr>
    </w:pPr>
    <w:r w:rsidRPr="00BB4C43">
      <w:rPr>
        <w:sz w:val="18"/>
        <w:szCs w:val="18"/>
      </w:rPr>
      <w:t>Cryogenic Superconducting Film Characterization Apparatus</w:t>
    </w:r>
    <w:r w:rsidRPr="00BB4C43">
      <w:rPr>
        <w:sz w:val="18"/>
        <w:szCs w:val="18"/>
      </w:rPr>
      <w:br/>
      <w:t>Bonde Borca, Chong-Yi Su, Quinton Wing, Yueqiao Wang</w:t>
    </w:r>
  </w:p>
  <w:p w14:paraId="2B489119" w14:textId="77777777" w:rsidR="006208EE" w:rsidRPr="00BB4C43" w:rsidRDefault="006208EE" w:rsidP="006208EE">
    <w:pPr>
      <w:spacing w:after="0" w:line="240" w:lineRule="auto"/>
      <w:rPr>
        <w:sz w:val="18"/>
        <w:szCs w:val="18"/>
      </w:rPr>
    </w:pPr>
    <w:r w:rsidRPr="00BB4C43">
      <w:rPr>
        <w:sz w:val="18"/>
        <w:szCs w:val="18"/>
      </w:rPr>
      <w:t>Department of Electrical &amp; Computer Engineering</w:t>
    </w:r>
  </w:p>
  <w:p w14:paraId="19F33A03" w14:textId="77777777" w:rsidR="006208EE" w:rsidRPr="00BB4C43" w:rsidRDefault="006208EE" w:rsidP="006208EE">
    <w:pPr>
      <w:spacing w:after="0" w:line="240" w:lineRule="auto"/>
      <w:rPr>
        <w:sz w:val="18"/>
        <w:szCs w:val="18"/>
      </w:rPr>
    </w:pPr>
    <w:r w:rsidRPr="00BB4C43">
      <w:rPr>
        <w:sz w:val="18"/>
        <w:szCs w:val="18"/>
      </w:rPr>
      <w:t>Rose-Hulman Institute of Technology</w:t>
    </w:r>
  </w:p>
  <w:p w14:paraId="049F1C63" w14:textId="77777777" w:rsidR="001A266F" w:rsidRDefault="001A26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44BAB" w14:textId="2D7FAA91" w:rsidR="00471C5E" w:rsidRDefault="00A63BB9" w:rsidP="00D64EAF">
    <w:pPr>
      <w:pStyle w:val="Footer"/>
      <w:framePr w:wrap="none" w:vAnchor="text" w:hAnchor="margin" w:xAlign="right" w:y="1"/>
      <w:rPr>
        <w:rStyle w:val="PageNumber"/>
      </w:rPr>
    </w:pPr>
    <w:sdt>
      <w:sdtPr>
        <w:rPr>
          <w:rStyle w:val="PageNumber"/>
        </w:rPr>
        <w:id w:val="-703871398"/>
        <w:docPartObj>
          <w:docPartGallery w:val="Page Numbers (Bottom of Page)"/>
          <w:docPartUnique/>
        </w:docPartObj>
      </w:sdtPr>
      <w:sdtContent>
        <w:r w:rsidR="00471C5E">
          <w:rPr>
            <w:rStyle w:val="PageNumber"/>
          </w:rPr>
          <w:fldChar w:fldCharType="begin"/>
        </w:r>
        <w:r w:rsidR="00471C5E">
          <w:rPr>
            <w:rStyle w:val="PageNumber"/>
          </w:rPr>
          <w:instrText xml:space="preserve"> PAGE </w:instrText>
        </w:r>
        <w:r w:rsidR="00471C5E">
          <w:rPr>
            <w:rStyle w:val="PageNumber"/>
          </w:rPr>
          <w:fldChar w:fldCharType="separate"/>
        </w:r>
        <w:r w:rsidR="00471C5E">
          <w:rPr>
            <w:rStyle w:val="PageNumber"/>
            <w:noProof/>
          </w:rPr>
          <w:t>III:11</w:t>
        </w:r>
        <w:r w:rsidR="00471C5E">
          <w:rPr>
            <w:rStyle w:val="PageNumber"/>
          </w:rPr>
          <w:fldChar w:fldCharType="end"/>
        </w:r>
      </w:sdtContent>
    </w:sdt>
  </w:p>
  <w:p w14:paraId="32DDEC73" w14:textId="7CF7620B" w:rsidR="005424B7" w:rsidRPr="00BB4C43" w:rsidRDefault="005424B7" w:rsidP="00471C5E">
    <w:pPr>
      <w:spacing w:after="0" w:line="240" w:lineRule="auto"/>
      <w:rPr>
        <w:sz w:val="18"/>
        <w:szCs w:val="18"/>
      </w:rPr>
    </w:pPr>
    <w:r w:rsidRPr="00BB4C43">
      <w:rPr>
        <w:sz w:val="18"/>
        <w:szCs w:val="18"/>
      </w:rPr>
      <w:t>Cryo</w:t>
    </w:r>
    <w:r w:rsidR="0002478B" w:rsidRPr="00BB4C43">
      <w:rPr>
        <w:sz w:val="18"/>
        <w:szCs w:val="18"/>
      </w:rPr>
      <w:t>genic</w:t>
    </w:r>
    <w:r w:rsidRPr="00BB4C43">
      <w:rPr>
        <w:sz w:val="18"/>
        <w:szCs w:val="18"/>
      </w:rPr>
      <w:t xml:space="preserve"> Superconducting Film Characterization Apparatus</w:t>
    </w:r>
    <w:r w:rsidRPr="00BB4C43">
      <w:rPr>
        <w:sz w:val="18"/>
        <w:szCs w:val="18"/>
      </w:rPr>
      <w:br/>
      <w:t>Bonde Borca, Chong-Yi Su, Quinton Wing, Yueqiao Wang</w:t>
    </w:r>
  </w:p>
  <w:p w14:paraId="06C4C808" w14:textId="77777777" w:rsidR="005424B7" w:rsidRPr="00BB4C43" w:rsidRDefault="005424B7" w:rsidP="00471C5E">
    <w:pPr>
      <w:spacing w:after="0" w:line="240" w:lineRule="auto"/>
      <w:rPr>
        <w:sz w:val="18"/>
        <w:szCs w:val="18"/>
      </w:rPr>
    </w:pPr>
    <w:r w:rsidRPr="00BB4C43">
      <w:rPr>
        <w:sz w:val="18"/>
        <w:szCs w:val="18"/>
      </w:rPr>
      <w:t>Department of Electrical &amp; Computer Engineering</w:t>
    </w:r>
  </w:p>
  <w:p w14:paraId="07486215" w14:textId="2933A7F9" w:rsidR="00D20FAE" w:rsidRPr="00BB4C43" w:rsidRDefault="005424B7" w:rsidP="002B4695">
    <w:pPr>
      <w:spacing w:after="0" w:line="240" w:lineRule="auto"/>
      <w:rPr>
        <w:sz w:val="18"/>
        <w:szCs w:val="18"/>
      </w:rPr>
    </w:pPr>
    <w:r w:rsidRPr="00BB4C43">
      <w:rPr>
        <w:sz w:val="18"/>
        <w:szCs w:val="18"/>
      </w:rPr>
      <w:t>Rose-Hulman Institute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DBF86" w14:textId="77777777" w:rsidR="00664ADE" w:rsidRDefault="00664ADE" w:rsidP="00A442D7">
      <w:r>
        <w:separator/>
      </w:r>
    </w:p>
  </w:footnote>
  <w:footnote w:type="continuationSeparator" w:id="0">
    <w:p w14:paraId="6F925361" w14:textId="77777777" w:rsidR="00664ADE" w:rsidRDefault="00664ADE" w:rsidP="00A442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FAC01" w14:textId="77777777" w:rsidR="001A266F" w:rsidRDefault="001A26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F9C09" w14:textId="77777777" w:rsidR="001A266F" w:rsidRDefault="001A26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D97EB" w14:textId="77777777" w:rsidR="001A266F" w:rsidRDefault="001A26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359FC"/>
    <w:multiLevelType w:val="hybridMultilevel"/>
    <w:tmpl w:val="B022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007D72"/>
    <w:multiLevelType w:val="hybridMultilevel"/>
    <w:tmpl w:val="128CD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F4EBC"/>
    <w:multiLevelType w:val="hybridMultilevel"/>
    <w:tmpl w:val="40544BC0"/>
    <w:lvl w:ilvl="0" w:tplc="AD8C58A6">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E6A57"/>
    <w:multiLevelType w:val="hybridMultilevel"/>
    <w:tmpl w:val="41F828FC"/>
    <w:lvl w:ilvl="0" w:tplc="E1A2852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FCA42B9"/>
    <w:multiLevelType w:val="hybridMultilevel"/>
    <w:tmpl w:val="E0583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6430D2"/>
    <w:multiLevelType w:val="hybridMultilevel"/>
    <w:tmpl w:val="ED22F0D2"/>
    <w:lvl w:ilvl="0" w:tplc="3190BF04">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E6B7A28"/>
    <w:multiLevelType w:val="hybridMultilevel"/>
    <w:tmpl w:val="271E25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1C7E4E"/>
    <w:multiLevelType w:val="hybridMultilevel"/>
    <w:tmpl w:val="9F0ADEC8"/>
    <w:lvl w:ilvl="0" w:tplc="35848AA6">
      <w:start w:val="1"/>
      <w:numFmt w:val="bullet"/>
      <w:lvlText w:val="•"/>
      <w:lvlJc w:val="left"/>
      <w:pPr>
        <w:tabs>
          <w:tab w:val="num" w:pos="720"/>
        </w:tabs>
        <w:ind w:left="720" w:hanging="360"/>
      </w:pPr>
      <w:rPr>
        <w:rFonts w:ascii="Arial" w:hAnsi="Arial" w:hint="default"/>
      </w:rPr>
    </w:lvl>
    <w:lvl w:ilvl="1" w:tplc="655AA69E" w:tentative="1">
      <w:start w:val="1"/>
      <w:numFmt w:val="bullet"/>
      <w:lvlText w:val="•"/>
      <w:lvlJc w:val="left"/>
      <w:pPr>
        <w:tabs>
          <w:tab w:val="num" w:pos="1440"/>
        </w:tabs>
        <w:ind w:left="1440" w:hanging="360"/>
      </w:pPr>
      <w:rPr>
        <w:rFonts w:ascii="Arial" w:hAnsi="Arial" w:hint="default"/>
      </w:rPr>
    </w:lvl>
    <w:lvl w:ilvl="2" w:tplc="84A07528" w:tentative="1">
      <w:start w:val="1"/>
      <w:numFmt w:val="bullet"/>
      <w:lvlText w:val="•"/>
      <w:lvlJc w:val="left"/>
      <w:pPr>
        <w:tabs>
          <w:tab w:val="num" w:pos="2160"/>
        </w:tabs>
        <w:ind w:left="2160" w:hanging="360"/>
      </w:pPr>
      <w:rPr>
        <w:rFonts w:ascii="Arial" w:hAnsi="Arial" w:hint="default"/>
      </w:rPr>
    </w:lvl>
    <w:lvl w:ilvl="3" w:tplc="E1E6E024" w:tentative="1">
      <w:start w:val="1"/>
      <w:numFmt w:val="bullet"/>
      <w:lvlText w:val="•"/>
      <w:lvlJc w:val="left"/>
      <w:pPr>
        <w:tabs>
          <w:tab w:val="num" w:pos="2880"/>
        </w:tabs>
        <w:ind w:left="2880" w:hanging="360"/>
      </w:pPr>
      <w:rPr>
        <w:rFonts w:ascii="Arial" w:hAnsi="Arial" w:hint="default"/>
      </w:rPr>
    </w:lvl>
    <w:lvl w:ilvl="4" w:tplc="7658702C" w:tentative="1">
      <w:start w:val="1"/>
      <w:numFmt w:val="bullet"/>
      <w:lvlText w:val="•"/>
      <w:lvlJc w:val="left"/>
      <w:pPr>
        <w:tabs>
          <w:tab w:val="num" w:pos="3600"/>
        </w:tabs>
        <w:ind w:left="3600" w:hanging="360"/>
      </w:pPr>
      <w:rPr>
        <w:rFonts w:ascii="Arial" w:hAnsi="Arial" w:hint="default"/>
      </w:rPr>
    </w:lvl>
    <w:lvl w:ilvl="5" w:tplc="CF00F31C" w:tentative="1">
      <w:start w:val="1"/>
      <w:numFmt w:val="bullet"/>
      <w:lvlText w:val="•"/>
      <w:lvlJc w:val="left"/>
      <w:pPr>
        <w:tabs>
          <w:tab w:val="num" w:pos="4320"/>
        </w:tabs>
        <w:ind w:left="4320" w:hanging="360"/>
      </w:pPr>
      <w:rPr>
        <w:rFonts w:ascii="Arial" w:hAnsi="Arial" w:hint="default"/>
      </w:rPr>
    </w:lvl>
    <w:lvl w:ilvl="6" w:tplc="0F269458" w:tentative="1">
      <w:start w:val="1"/>
      <w:numFmt w:val="bullet"/>
      <w:lvlText w:val="•"/>
      <w:lvlJc w:val="left"/>
      <w:pPr>
        <w:tabs>
          <w:tab w:val="num" w:pos="5040"/>
        </w:tabs>
        <w:ind w:left="5040" w:hanging="360"/>
      </w:pPr>
      <w:rPr>
        <w:rFonts w:ascii="Arial" w:hAnsi="Arial" w:hint="default"/>
      </w:rPr>
    </w:lvl>
    <w:lvl w:ilvl="7" w:tplc="9F946FE2" w:tentative="1">
      <w:start w:val="1"/>
      <w:numFmt w:val="bullet"/>
      <w:lvlText w:val="•"/>
      <w:lvlJc w:val="left"/>
      <w:pPr>
        <w:tabs>
          <w:tab w:val="num" w:pos="5760"/>
        </w:tabs>
        <w:ind w:left="5760" w:hanging="360"/>
      </w:pPr>
      <w:rPr>
        <w:rFonts w:ascii="Arial" w:hAnsi="Arial" w:hint="default"/>
      </w:rPr>
    </w:lvl>
    <w:lvl w:ilvl="8" w:tplc="D29411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A81037"/>
    <w:multiLevelType w:val="hybridMultilevel"/>
    <w:tmpl w:val="8BAE3312"/>
    <w:lvl w:ilvl="0" w:tplc="69B25490">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DC7F81"/>
    <w:multiLevelType w:val="hybridMultilevel"/>
    <w:tmpl w:val="9B4A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82786B"/>
    <w:multiLevelType w:val="multilevel"/>
    <w:tmpl w:val="177446C6"/>
    <w:lvl w:ilvl="0">
      <w:start w:val="1"/>
      <w:numFmt w:val="upperRoman"/>
      <w:pStyle w:val="Heading1"/>
      <w:lvlText w:val="%1."/>
      <w:lvlJc w:val="left"/>
      <w:pPr>
        <w:ind w:left="0" w:firstLine="0"/>
      </w:pPr>
    </w:lvl>
    <w:lvl w:ilvl="1">
      <w:start w:val="1"/>
      <w:numFmt w:val="upperLetter"/>
      <w:pStyle w:val="Heading2"/>
      <w:lvlText w:val="%2."/>
      <w:lvlJc w:val="left"/>
      <w:pPr>
        <w:ind w:left="720" w:firstLine="0"/>
      </w:pPr>
      <w:rPr>
        <w:b w:val="0"/>
        <w:bCs/>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1" w15:restartNumberingAfterBreak="0">
    <w:nsid w:val="50AE6D41"/>
    <w:multiLevelType w:val="hybridMultilevel"/>
    <w:tmpl w:val="6B541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C92F5E"/>
    <w:multiLevelType w:val="hybridMultilevel"/>
    <w:tmpl w:val="F294AC4A"/>
    <w:lvl w:ilvl="0" w:tplc="3F1444A4">
      <w:start w:val="1"/>
      <w:numFmt w:val="upperRoman"/>
      <w:lvlText w:val="%1."/>
      <w:lvlJc w:val="right"/>
      <w:pPr>
        <w:ind w:left="720" w:hanging="360"/>
      </w:pPr>
      <w:rPr>
        <w:rFonts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57501C"/>
    <w:multiLevelType w:val="hybridMultilevel"/>
    <w:tmpl w:val="4CDCF770"/>
    <w:lvl w:ilvl="0" w:tplc="0FBA9976">
      <w:start w:val="1"/>
      <w:numFmt w:val="decimal"/>
      <w:lvlText w:val="%1."/>
      <w:lvlJc w:val="left"/>
      <w:pPr>
        <w:ind w:left="720" w:hanging="360"/>
      </w:pPr>
      <w:rPr>
        <w:rFonts w:hint="default"/>
        <w:b w:val="0"/>
        <w:bCs/>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A6725"/>
    <w:multiLevelType w:val="hybridMultilevel"/>
    <w:tmpl w:val="0EA2B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9D7CDE"/>
    <w:multiLevelType w:val="hybridMultilevel"/>
    <w:tmpl w:val="3842A6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70524AF5"/>
    <w:multiLevelType w:val="hybridMultilevel"/>
    <w:tmpl w:val="BC4E6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386A16"/>
    <w:multiLevelType w:val="hybridMultilevel"/>
    <w:tmpl w:val="DF4601D8"/>
    <w:lvl w:ilvl="0" w:tplc="0409000F">
      <w:start w:val="1"/>
      <w:numFmt w:val="decimal"/>
      <w:lvlText w:val="%1."/>
      <w:lvlJc w:val="left"/>
      <w:pPr>
        <w:ind w:left="1170" w:hanging="360"/>
      </w:pPr>
      <w:rPr>
        <w:rFonts w:hint="default"/>
      </w:rPr>
    </w:lvl>
    <w:lvl w:ilvl="1" w:tplc="FFFFFFFF" w:tentative="1">
      <w:start w:val="1"/>
      <w:numFmt w:val="bullet"/>
      <w:lvlText w:val="o"/>
      <w:lvlJc w:val="left"/>
      <w:pPr>
        <w:ind w:left="1890" w:hanging="360"/>
      </w:pPr>
      <w:rPr>
        <w:rFonts w:ascii="Courier New" w:hAnsi="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8" w15:restartNumberingAfterBreak="0">
    <w:nsid w:val="7F5D6D4A"/>
    <w:multiLevelType w:val="hybridMultilevel"/>
    <w:tmpl w:val="F140AF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2317516">
    <w:abstractNumId w:val="5"/>
  </w:num>
  <w:num w:numId="2" w16cid:durableId="1956404286">
    <w:abstractNumId w:val="6"/>
  </w:num>
  <w:num w:numId="3" w16cid:durableId="321978733">
    <w:abstractNumId w:val="4"/>
  </w:num>
  <w:num w:numId="4" w16cid:durableId="2055494663">
    <w:abstractNumId w:val="18"/>
  </w:num>
  <w:num w:numId="5" w16cid:durableId="296571774">
    <w:abstractNumId w:val="2"/>
  </w:num>
  <w:num w:numId="6" w16cid:durableId="205728393">
    <w:abstractNumId w:val="14"/>
  </w:num>
  <w:num w:numId="7" w16cid:durableId="780689592">
    <w:abstractNumId w:val="8"/>
  </w:num>
  <w:num w:numId="8" w16cid:durableId="512690332">
    <w:abstractNumId w:val="0"/>
  </w:num>
  <w:num w:numId="9" w16cid:durableId="1946837767">
    <w:abstractNumId w:val="16"/>
  </w:num>
  <w:num w:numId="10" w16cid:durableId="117922058">
    <w:abstractNumId w:val="1"/>
  </w:num>
  <w:num w:numId="11" w16cid:durableId="715273985">
    <w:abstractNumId w:val="9"/>
  </w:num>
  <w:num w:numId="12" w16cid:durableId="1867062755">
    <w:abstractNumId w:val="7"/>
  </w:num>
  <w:num w:numId="13" w16cid:durableId="1253320060">
    <w:abstractNumId w:val="12"/>
  </w:num>
  <w:num w:numId="14" w16cid:durableId="273294006">
    <w:abstractNumId w:val="13"/>
  </w:num>
  <w:num w:numId="15" w16cid:durableId="338124194">
    <w:abstractNumId w:val="11"/>
  </w:num>
  <w:num w:numId="16" w16cid:durableId="2023702079">
    <w:abstractNumId w:val="10"/>
  </w:num>
  <w:num w:numId="17" w16cid:durableId="7796454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88112288">
    <w:abstractNumId w:val="3"/>
  </w:num>
  <w:num w:numId="19" w16cid:durableId="2121029167">
    <w:abstractNumId w:val="10"/>
    <w:lvlOverride w:ilvl="0">
      <w:startOverride w:val="1"/>
    </w:lvlOverride>
    <w:lvlOverride w:ilvl="1">
      <w:startOverride w:val="1"/>
    </w:lvlOverride>
  </w:num>
  <w:num w:numId="20" w16cid:durableId="189400520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69025939">
    <w:abstractNumId w:val="15"/>
  </w:num>
  <w:num w:numId="22" w16cid:durableId="363750369">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ooks, Nathan">
    <w15:presenceInfo w15:providerId="AD" w15:userId="S::brooksnc@rose-hulman.edu::2cd28d5f-2eb2-436c-9174-1ca2cf6c1563"/>
  </w15:person>
  <w15:person w15:author="Su, Chong-Yi">
    <w15:presenceInfo w15:providerId="AD" w15:userId="S::suc@rose-hulman.edu::8417b864-97b6-4a39-a139-5143d860c459"/>
  </w15:person>
  <w15:person w15:author="Walter, Deborah">
    <w15:presenceInfo w15:providerId="AD" w15:userId="S::walter@rose-hulman.edu::a60f283c-6b01-47ee-bb5f-8e0938f37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CFA"/>
    <w:rsid w:val="000001F6"/>
    <w:rsid w:val="00000689"/>
    <w:rsid w:val="00000DD9"/>
    <w:rsid w:val="0000188F"/>
    <w:rsid w:val="0000193B"/>
    <w:rsid w:val="00001AB1"/>
    <w:rsid w:val="00001B36"/>
    <w:rsid w:val="00002941"/>
    <w:rsid w:val="000033DD"/>
    <w:rsid w:val="00003604"/>
    <w:rsid w:val="00003944"/>
    <w:rsid w:val="00003A80"/>
    <w:rsid w:val="00003F50"/>
    <w:rsid w:val="00005307"/>
    <w:rsid w:val="00006031"/>
    <w:rsid w:val="00007DFE"/>
    <w:rsid w:val="000103C4"/>
    <w:rsid w:val="00010AF9"/>
    <w:rsid w:val="00010CBA"/>
    <w:rsid w:val="0001143D"/>
    <w:rsid w:val="0001192C"/>
    <w:rsid w:val="000121F4"/>
    <w:rsid w:val="00012E5B"/>
    <w:rsid w:val="0001386E"/>
    <w:rsid w:val="00013F77"/>
    <w:rsid w:val="00013FEE"/>
    <w:rsid w:val="000149F0"/>
    <w:rsid w:val="0001617F"/>
    <w:rsid w:val="0001628F"/>
    <w:rsid w:val="0001688B"/>
    <w:rsid w:val="0001698A"/>
    <w:rsid w:val="00016B23"/>
    <w:rsid w:val="00016B62"/>
    <w:rsid w:val="000174B6"/>
    <w:rsid w:val="00017872"/>
    <w:rsid w:val="00017F2D"/>
    <w:rsid w:val="0002028E"/>
    <w:rsid w:val="000207FA"/>
    <w:rsid w:val="00020D9E"/>
    <w:rsid w:val="00021FEE"/>
    <w:rsid w:val="00023004"/>
    <w:rsid w:val="0002328E"/>
    <w:rsid w:val="00023317"/>
    <w:rsid w:val="00023B31"/>
    <w:rsid w:val="00023E08"/>
    <w:rsid w:val="0002411E"/>
    <w:rsid w:val="0002478B"/>
    <w:rsid w:val="00024867"/>
    <w:rsid w:val="00024A1F"/>
    <w:rsid w:val="00024ACE"/>
    <w:rsid w:val="00025491"/>
    <w:rsid w:val="00025AC6"/>
    <w:rsid w:val="00026085"/>
    <w:rsid w:val="000265B1"/>
    <w:rsid w:val="0002688A"/>
    <w:rsid w:val="00027033"/>
    <w:rsid w:val="00027434"/>
    <w:rsid w:val="00027893"/>
    <w:rsid w:val="00027EA8"/>
    <w:rsid w:val="00030CE0"/>
    <w:rsid w:val="00030DB9"/>
    <w:rsid w:val="000312C0"/>
    <w:rsid w:val="000316D5"/>
    <w:rsid w:val="00031C64"/>
    <w:rsid w:val="000327AE"/>
    <w:rsid w:val="000338CD"/>
    <w:rsid w:val="00033CE5"/>
    <w:rsid w:val="00034074"/>
    <w:rsid w:val="000341FE"/>
    <w:rsid w:val="000348B0"/>
    <w:rsid w:val="000348CF"/>
    <w:rsid w:val="00034D67"/>
    <w:rsid w:val="00035485"/>
    <w:rsid w:val="0003604F"/>
    <w:rsid w:val="00036D7E"/>
    <w:rsid w:val="00037002"/>
    <w:rsid w:val="000371C6"/>
    <w:rsid w:val="00037BC7"/>
    <w:rsid w:val="00040532"/>
    <w:rsid w:val="000409A1"/>
    <w:rsid w:val="0004137A"/>
    <w:rsid w:val="000419CD"/>
    <w:rsid w:val="00041CCA"/>
    <w:rsid w:val="00042387"/>
    <w:rsid w:val="00042400"/>
    <w:rsid w:val="00042A6C"/>
    <w:rsid w:val="00044277"/>
    <w:rsid w:val="000446A3"/>
    <w:rsid w:val="00044EF6"/>
    <w:rsid w:val="000458CC"/>
    <w:rsid w:val="00046FB1"/>
    <w:rsid w:val="00047C97"/>
    <w:rsid w:val="0005057E"/>
    <w:rsid w:val="00050F2E"/>
    <w:rsid w:val="00051548"/>
    <w:rsid w:val="000519DB"/>
    <w:rsid w:val="00052164"/>
    <w:rsid w:val="00052EFF"/>
    <w:rsid w:val="000536B7"/>
    <w:rsid w:val="00054960"/>
    <w:rsid w:val="00054F7B"/>
    <w:rsid w:val="00055B4C"/>
    <w:rsid w:val="000560C4"/>
    <w:rsid w:val="00056AE3"/>
    <w:rsid w:val="00057988"/>
    <w:rsid w:val="00060041"/>
    <w:rsid w:val="000602C7"/>
    <w:rsid w:val="000603D6"/>
    <w:rsid w:val="000603EC"/>
    <w:rsid w:val="000607CA"/>
    <w:rsid w:val="00060931"/>
    <w:rsid w:val="000609C9"/>
    <w:rsid w:val="00060BC2"/>
    <w:rsid w:val="0006103F"/>
    <w:rsid w:val="00061411"/>
    <w:rsid w:val="00061517"/>
    <w:rsid w:val="000622C5"/>
    <w:rsid w:val="000623BF"/>
    <w:rsid w:val="00063FB8"/>
    <w:rsid w:val="00064121"/>
    <w:rsid w:val="00064961"/>
    <w:rsid w:val="00066347"/>
    <w:rsid w:val="000664F1"/>
    <w:rsid w:val="00066895"/>
    <w:rsid w:val="000669AC"/>
    <w:rsid w:val="0006739F"/>
    <w:rsid w:val="00067E1F"/>
    <w:rsid w:val="00067F4D"/>
    <w:rsid w:val="00070180"/>
    <w:rsid w:val="00070526"/>
    <w:rsid w:val="000708AD"/>
    <w:rsid w:val="00071769"/>
    <w:rsid w:val="00071CE3"/>
    <w:rsid w:val="00071F40"/>
    <w:rsid w:val="000727EE"/>
    <w:rsid w:val="0007294E"/>
    <w:rsid w:val="000731CF"/>
    <w:rsid w:val="000740EB"/>
    <w:rsid w:val="00075A96"/>
    <w:rsid w:val="0007624B"/>
    <w:rsid w:val="00076899"/>
    <w:rsid w:val="00077E06"/>
    <w:rsid w:val="0008018C"/>
    <w:rsid w:val="000811C6"/>
    <w:rsid w:val="00081591"/>
    <w:rsid w:val="00081EFD"/>
    <w:rsid w:val="000823C2"/>
    <w:rsid w:val="0008255A"/>
    <w:rsid w:val="00082CE7"/>
    <w:rsid w:val="00082D1E"/>
    <w:rsid w:val="00083368"/>
    <w:rsid w:val="00083C13"/>
    <w:rsid w:val="00083CD5"/>
    <w:rsid w:val="00084C74"/>
    <w:rsid w:val="0008523A"/>
    <w:rsid w:val="000856AB"/>
    <w:rsid w:val="00085E32"/>
    <w:rsid w:val="00085F11"/>
    <w:rsid w:val="0008669E"/>
    <w:rsid w:val="00087229"/>
    <w:rsid w:val="0008722B"/>
    <w:rsid w:val="000900B6"/>
    <w:rsid w:val="0009060D"/>
    <w:rsid w:val="00090E50"/>
    <w:rsid w:val="00091F06"/>
    <w:rsid w:val="00092B82"/>
    <w:rsid w:val="00093CE3"/>
    <w:rsid w:val="0009403C"/>
    <w:rsid w:val="00094919"/>
    <w:rsid w:val="00094BFF"/>
    <w:rsid w:val="000955C2"/>
    <w:rsid w:val="000958DD"/>
    <w:rsid w:val="000959C6"/>
    <w:rsid w:val="0009733C"/>
    <w:rsid w:val="000A01E3"/>
    <w:rsid w:val="000A07B2"/>
    <w:rsid w:val="000A10DA"/>
    <w:rsid w:val="000A1801"/>
    <w:rsid w:val="000A2128"/>
    <w:rsid w:val="000A25CC"/>
    <w:rsid w:val="000A3489"/>
    <w:rsid w:val="000A384B"/>
    <w:rsid w:val="000A3CE3"/>
    <w:rsid w:val="000A4608"/>
    <w:rsid w:val="000A4E62"/>
    <w:rsid w:val="000A55BE"/>
    <w:rsid w:val="000A64AE"/>
    <w:rsid w:val="000A6641"/>
    <w:rsid w:val="000A6B58"/>
    <w:rsid w:val="000A6B70"/>
    <w:rsid w:val="000A763E"/>
    <w:rsid w:val="000A7E63"/>
    <w:rsid w:val="000A7EE6"/>
    <w:rsid w:val="000A7EF5"/>
    <w:rsid w:val="000B0553"/>
    <w:rsid w:val="000B10D3"/>
    <w:rsid w:val="000B1ACB"/>
    <w:rsid w:val="000B2745"/>
    <w:rsid w:val="000B27EF"/>
    <w:rsid w:val="000B2FAA"/>
    <w:rsid w:val="000B357B"/>
    <w:rsid w:val="000B3E39"/>
    <w:rsid w:val="000B4A0F"/>
    <w:rsid w:val="000B520C"/>
    <w:rsid w:val="000B553E"/>
    <w:rsid w:val="000B5AC1"/>
    <w:rsid w:val="000B654D"/>
    <w:rsid w:val="000B667E"/>
    <w:rsid w:val="000B7313"/>
    <w:rsid w:val="000B7883"/>
    <w:rsid w:val="000C08AC"/>
    <w:rsid w:val="000C21CD"/>
    <w:rsid w:val="000C5274"/>
    <w:rsid w:val="000C5534"/>
    <w:rsid w:val="000C6094"/>
    <w:rsid w:val="000C6495"/>
    <w:rsid w:val="000C760D"/>
    <w:rsid w:val="000C7FB7"/>
    <w:rsid w:val="000D0D05"/>
    <w:rsid w:val="000D0D95"/>
    <w:rsid w:val="000D229C"/>
    <w:rsid w:val="000D244F"/>
    <w:rsid w:val="000D25EA"/>
    <w:rsid w:val="000D2BD4"/>
    <w:rsid w:val="000D2F33"/>
    <w:rsid w:val="000D2FE8"/>
    <w:rsid w:val="000D3BB9"/>
    <w:rsid w:val="000D4A67"/>
    <w:rsid w:val="000D4CF9"/>
    <w:rsid w:val="000D688D"/>
    <w:rsid w:val="000D750A"/>
    <w:rsid w:val="000E0B8B"/>
    <w:rsid w:val="000E1527"/>
    <w:rsid w:val="000E208A"/>
    <w:rsid w:val="000E21BD"/>
    <w:rsid w:val="000E2282"/>
    <w:rsid w:val="000E2375"/>
    <w:rsid w:val="000E2A34"/>
    <w:rsid w:val="000E2CBC"/>
    <w:rsid w:val="000E2F88"/>
    <w:rsid w:val="000E3723"/>
    <w:rsid w:val="000E383A"/>
    <w:rsid w:val="000E38E4"/>
    <w:rsid w:val="000E40FD"/>
    <w:rsid w:val="000E432E"/>
    <w:rsid w:val="000E4D8E"/>
    <w:rsid w:val="000E5962"/>
    <w:rsid w:val="000E5EDE"/>
    <w:rsid w:val="000E6E09"/>
    <w:rsid w:val="000E7598"/>
    <w:rsid w:val="000E7D86"/>
    <w:rsid w:val="000F0973"/>
    <w:rsid w:val="000F0977"/>
    <w:rsid w:val="000F10F9"/>
    <w:rsid w:val="000F3126"/>
    <w:rsid w:val="000F586D"/>
    <w:rsid w:val="000F58EA"/>
    <w:rsid w:val="000F5B42"/>
    <w:rsid w:val="000F61E0"/>
    <w:rsid w:val="000F64DA"/>
    <w:rsid w:val="000F7171"/>
    <w:rsid w:val="000F73E1"/>
    <w:rsid w:val="000F77BA"/>
    <w:rsid w:val="000F7883"/>
    <w:rsid w:val="00100BAB"/>
    <w:rsid w:val="0010187E"/>
    <w:rsid w:val="00102116"/>
    <w:rsid w:val="00102855"/>
    <w:rsid w:val="00102A8E"/>
    <w:rsid w:val="00102EEF"/>
    <w:rsid w:val="00103064"/>
    <w:rsid w:val="00103D0C"/>
    <w:rsid w:val="0010576B"/>
    <w:rsid w:val="00105FBA"/>
    <w:rsid w:val="00106D61"/>
    <w:rsid w:val="0010730D"/>
    <w:rsid w:val="00107F4E"/>
    <w:rsid w:val="0011030B"/>
    <w:rsid w:val="00110F52"/>
    <w:rsid w:val="00110F82"/>
    <w:rsid w:val="00111274"/>
    <w:rsid w:val="0011190C"/>
    <w:rsid w:val="00111B9B"/>
    <w:rsid w:val="00111FAF"/>
    <w:rsid w:val="00113042"/>
    <w:rsid w:val="0011349D"/>
    <w:rsid w:val="001136EF"/>
    <w:rsid w:val="00114D61"/>
    <w:rsid w:val="0011586B"/>
    <w:rsid w:val="00115B57"/>
    <w:rsid w:val="00115C36"/>
    <w:rsid w:val="00116E99"/>
    <w:rsid w:val="00117065"/>
    <w:rsid w:val="00120648"/>
    <w:rsid w:val="00120A7A"/>
    <w:rsid w:val="001210A0"/>
    <w:rsid w:val="0012121C"/>
    <w:rsid w:val="00121D31"/>
    <w:rsid w:val="00122E41"/>
    <w:rsid w:val="00122E87"/>
    <w:rsid w:val="001242B3"/>
    <w:rsid w:val="00124C06"/>
    <w:rsid w:val="00124D38"/>
    <w:rsid w:val="00125B6E"/>
    <w:rsid w:val="001265AD"/>
    <w:rsid w:val="00131C3F"/>
    <w:rsid w:val="00132575"/>
    <w:rsid w:val="0013271A"/>
    <w:rsid w:val="0013493A"/>
    <w:rsid w:val="00135ADE"/>
    <w:rsid w:val="0013604A"/>
    <w:rsid w:val="00136850"/>
    <w:rsid w:val="0014027D"/>
    <w:rsid w:val="001411F9"/>
    <w:rsid w:val="00141A86"/>
    <w:rsid w:val="00141F8D"/>
    <w:rsid w:val="00142E7B"/>
    <w:rsid w:val="00143254"/>
    <w:rsid w:val="00143BDE"/>
    <w:rsid w:val="001440ED"/>
    <w:rsid w:val="0014533D"/>
    <w:rsid w:val="00145B2E"/>
    <w:rsid w:val="0014690D"/>
    <w:rsid w:val="00146F85"/>
    <w:rsid w:val="00147D8F"/>
    <w:rsid w:val="00147F7B"/>
    <w:rsid w:val="001508F7"/>
    <w:rsid w:val="00150943"/>
    <w:rsid w:val="00150F30"/>
    <w:rsid w:val="001523FC"/>
    <w:rsid w:val="001524F6"/>
    <w:rsid w:val="001529D8"/>
    <w:rsid w:val="00152E3E"/>
    <w:rsid w:val="00153971"/>
    <w:rsid w:val="00153FC4"/>
    <w:rsid w:val="00154563"/>
    <w:rsid w:val="00154F35"/>
    <w:rsid w:val="00156313"/>
    <w:rsid w:val="00156552"/>
    <w:rsid w:val="0016192B"/>
    <w:rsid w:val="00161AD8"/>
    <w:rsid w:val="00161BC4"/>
    <w:rsid w:val="00161E9C"/>
    <w:rsid w:val="00162256"/>
    <w:rsid w:val="00162956"/>
    <w:rsid w:val="00162B96"/>
    <w:rsid w:val="00162D8D"/>
    <w:rsid w:val="00163631"/>
    <w:rsid w:val="00163D2D"/>
    <w:rsid w:val="001649CE"/>
    <w:rsid w:val="00164D5D"/>
    <w:rsid w:val="001655E9"/>
    <w:rsid w:val="0016582A"/>
    <w:rsid w:val="00165D5B"/>
    <w:rsid w:val="001665B3"/>
    <w:rsid w:val="00167F4D"/>
    <w:rsid w:val="001719C3"/>
    <w:rsid w:val="00171ACA"/>
    <w:rsid w:val="00171F9C"/>
    <w:rsid w:val="001724B4"/>
    <w:rsid w:val="00172697"/>
    <w:rsid w:val="001758D9"/>
    <w:rsid w:val="001762FD"/>
    <w:rsid w:val="00176B41"/>
    <w:rsid w:val="00176BFC"/>
    <w:rsid w:val="00180A95"/>
    <w:rsid w:val="00180B40"/>
    <w:rsid w:val="00180CF3"/>
    <w:rsid w:val="00181E8B"/>
    <w:rsid w:val="001824A3"/>
    <w:rsid w:val="00182B46"/>
    <w:rsid w:val="001832FD"/>
    <w:rsid w:val="00184408"/>
    <w:rsid w:val="00184A9C"/>
    <w:rsid w:val="001852BE"/>
    <w:rsid w:val="00186413"/>
    <w:rsid w:val="0018726E"/>
    <w:rsid w:val="00187932"/>
    <w:rsid w:val="00187B10"/>
    <w:rsid w:val="001904CE"/>
    <w:rsid w:val="001904DC"/>
    <w:rsid w:val="0019077C"/>
    <w:rsid w:val="0019083E"/>
    <w:rsid w:val="00190DF8"/>
    <w:rsid w:val="00192C3A"/>
    <w:rsid w:val="00193167"/>
    <w:rsid w:val="00193CDD"/>
    <w:rsid w:val="00194102"/>
    <w:rsid w:val="00194AB3"/>
    <w:rsid w:val="00195A69"/>
    <w:rsid w:val="00195C5D"/>
    <w:rsid w:val="00196068"/>
    <w:rsid w:val="00196C7B"/>
    <w:rsid w:val="00196DF2"/>
    <w:rsid w:val="00197174"/>
    <w:rsid w:val="00197DFD"/>
    <w:rsid w:val="001A07B3"/>
    <w:rsid w:val="001A0881"/>
    <w:rsid w:val="001A0E3C"/>
    <w:rsid w:val="001A1785"/>
    <w:rsid w:val="001A24D8"/>
    <w:rsid w:val="001A266F"/>
    <w:rsid w:val="001A2CD5"/>
    <w:rsid w:val="001A3F7D"/>
    <w:rsid w:val="001A4EEC"/>
    <w:rsid w:val="001A623C"/>
    <w:rsid w:val="001A6A33"/>
    <w:rsid w:val="001A6DE8"/>
    <w:rsid w:val="001A70E4"/>
    <w:rsid w:val="001A71F2"/>
    <w:rsid w:val="001A75A9"/>
    <w:rsid w:val="001A7ABC"/>
    <w:rsid w:val="001A7F7C"/>
    <w:rsid w:val="001B0447"/>
    <w:rsid w:val="001B0DFF"/>
    <w:rsid w:val="001B1444"/>
    <w:rsid w:val="001B1E56"/>
    <w:rsid w:val="001B217A"/>
    <w:rsid w:val="001B2E95"/>
    <w:rsid w:val="001B32A2"/>
    <w:rsid w:val="001B3C3A"/>
    <w:rsid w:val="001B3CE7"/>
    <w:rsid w:val="001B41F8"/>
    <w:rsid w:val="001B4A63"/>
    <w:rsid w:val="001B4C5C"/>
    <w:rsid w:val="001B4DF2"/>
    <w:rsid w:val="001B601E"/>
    <w:rsid w:val="001B6FF6"/>
    <w:rsid w:val="001B7939"/>
    <w:rsid w:val="001C0099"/>
    <w:rsid w:val="001C0246"/>
    <w:rsid w:val="001C044A"/>
    <w:rsid w:val="001C07D1"/>
    <w:rsid w:val="001C0B0A"/>
    <w:rsid w:val="001C1098"/>
    <w:rsid w:val="001C419C"/>
    <w:rsid w:val="001C57E5"/>
    <w:rsid w:val="001C5AC7"/>
    <w:rsid w:val="001C748B"/>
    <w:rsid w:val="001C7CB3"/>
    <w:rsid w:val="001D0289"/>
    <w:rsid w:val="001D0781"/>
    <w:rsid w:val="001D0788"/>
    <w:rsid w:val="001D21A3"/>
    <w:rsid w:val="001D3CF8"/>
    <w:rsid w:val="001D45D0"/>
    <w:rsid w:val="001D4A23"/>
    <w:rsid w:val="001D519D"/>
    <w:rsid w:val="001D6BA3"/>
    <w:rsid w:val="001D6F3F"/>
    <w:rsid w:val="001E03AA"/>
    <w:rsid w:val="001E0D84"/>
    <w:rsid w:val="001E1071"/>
    <w:rsid w:val="001E199C"/>
    <w:rsid w:val="001E2370"/>
    <w:rsid w:val="001E30EE"/>
    <w:rsid w:val="001E3594"/>
    <w:rsid w:val="001E3D87"/>
    <w:rsid w:val="001E574E"/>
    <w:rsid w:val="001E6B9B"/>
    <w:rsid w:val="001E6F40"/>
    <w:rsid w:val="001E7DA6"/>
    <w:rsid w:val="001F0194"/>
    <w:rsid w:val="001F0315"/>
    <w:rsid w:val="001F0D48"/>
    <w:rsid w:val="001F0DF7"/>
    <w:rsid w:val="001F0F02"/>
    <w:rsid w:val="001F2B81"/>
    <w:rsid w:val="001F409A"/>
    <w:rsid w:val="001F4377"/>
    <w:rsid w:val="001F4A93"/>
    <w:rsid w:val="001F56AC"/>
    <w:rsid w:val="001F6AD0"/>
    <w:rsid w:val="001F7412"/>
    <w:rsid w:val="001F74F8"/>
    <w:rsid w:val="001F7D33"/>
    <w:rsid w:val="00200204"/>
    <w:rsid w:val="00200533"/>
    <w:rsid w:val="00200E46"/>
    <w:rsid w:val="0020111E"/>
    <w:rsid w:val="00201A06"/>
    <w:rsid w:val="00202056"/>
    <w:rsid w:val="002026F3"/>
    <w:rsid w:val="002028E2"/>
    <w:rsid w:val="002032D5"/>
    <w:rsid w:val="002044D7"/>
    <w:rsid w:val="002045D4"/>
    <w:rsid w:val="00205AC1"/>
    <w:rsid w:val="00206F2F"/>
    <w:rsid w:val="002074B7"/>
    <w:rsid w:val="00210268"/>
    <w:rsid w:val="0021285C"/>
    <w:rsid w:val="00212B44"/>
    <w:rsid w:val="002142AF"/>
    <w:rsid w:val="00214A65"/>
    <w:rsid w:val="0021503E"/>
    <w:rsid w:val="002157C1"/>
    <w:rsid w:val="00215C62"/>
    <w:rsid w:val="00215E06"/>
    <w:rsid w:val="002176F1"/>
    <w:rsid w:val="00220523"/>
    <w:rsid w:val="00220DDC"/>
    <w:rsid w:val="0022105E"/>
    <w:rsid w:val="0022146A"/>
    <w:rsid w:val="0022199F"/>
    <w:rsid w:val="002225C7"/>
    <w:rsid w:val="002233BB"/>
    <w:rsid w:val="00223784"/>
    <w:rsid w:val="0022473C"/>
    <w:rsid w:val="00224F62"/>
    <w:rsid w:val="00225904"/>
    <w:rsid w:val="00227891"/>
    <w:rsid w:val="0023063F"/>
    <w:rsid w:val="00230CD2"/>
    <w:rsid w:val="00232F2A"/>
    <w:rsid w:val="0023346E"/>
    <w:rsid w:val="002337DC"/>
    <w:rsid w:val="00233B76"/>
    <w:rsid w:val="00234511"/>
    <w:rsid w:val="00235283"/>
    <w:rsid w:val="0023552D"/>
    <w:rsid w:val="00235926"/>
    <w:rsid w:val="00235ABD"/>
    <w:rsid w:val="00236259"/>
    <w:rsid w:val="002365B8"/>
    <w:rsid w:val="0023684D"/>
    <w:rsid w:val="00237EB7"/>
    <w:rsid w:val="002400A5"/>
    <w:rsid w:val="00240614"/>
    <w:rsid w:val="0024073D"/>
    <w:rsid w:val="00240CB5"/>
    <w:rsid w:val="00240CCA"/>
    <w:rsid w:val="002419D4"/>
    <w:rsid w:val="0024201C"/>
    <w:rsid w:val="00242288"/>
    <w:rsid w:val="00244338"/>
    <w:rsid w:val="0024443D"/>
    <w:rsid w:val="0024544E"/>
    <w:rsid w:val="00245C3B"/>
    <w:rsid w:val="002460CB"/>
    <w:rsid w:val="002462A0"/>
    <w:rsid w:val="00246B55"/>
    <w:rsid w:val="0024701B"/>
    <w:rsid w:val="00247CE9"/>
    <w:rsid w:val="00247F1F"/>
    <w:rsid w:val="00250674"/>
    <w:rsid w:val="002513EB"/>
    <w:rsid w:val="00251486"/>
    <w:rsid w:val="002517DF"/>
    <w:rsid w:val="00251A70"/>
    <w:rsid w:val="00251B18"/>
    <w:rsid w:val="002538AD"/>
    <w:rsid w:val="00253DB4"/>
    <w:rsid w:val="00253F8F"/>
    <w:rsid w:val="002546A2"/>
    <w:rsid w:val="002547A4"/>
    <w:rsid w:val="00255283"/>
    <w:rsid w:val="00255662"/>
    <w:rsid w:val="00256A30"/>
    <w:rsid w:val="0025794A"/>
    <w:rsid w:val="00257C08"/>
    <w:rsid w:val="00257F95"/>
    <w:rsid w:val="00260EB7"/>
    <w:rsid w:val="002610C8"/>
    <w:rsid w:val="00262023"/>
    <w:rsid w:val="00262CE8"/>
    <w:rsid w:val="002638A0"/>
    <w:rsid w:val="00264FA4"/>
    <w:rsid w:val="00265422"/>
    <w:rsid w:val="0026591B"/>
    <w:rsid w:val="002661FE"/>
    <w:rsid w:val="00266916"/>
    <w:rsid w:val="00266CB0"/>
    <w:rsid w:val="00267FEA"/>
    <w:rsid w:val="00270200"/>
    <w:rsid w:val="0027083E"/>
    <w:rsid w:val="00271216"/>
    <w:rsid w:val="00272723"/>
    <w:rsid w:val="00272756"/>
    <w:rsid w:val="00273591"/>
    <w:rsid w:val="002738E9"/>
    <w:rsid w:val="002739B0"/>
    <w:rsid w:val="00273B36"/>
    <w:rsid w:val="002740E9"/>
    <w:rsid w:val="002743E7"/>
    <w:rsid w:val="00275456"/>
    <w:rsid w:val="00275875"/>
    <w:rsid w:val="00275AE7"/>
    <w:rsid w:val="00275B52"/>
    <w:rsid w:val="00276259"/>
    <w:rsid w:val="002762CC"/>
    <w:rsid w:val="002766BD"/>
    <w:rsid w:val="002767C9"/>
    <w:rsid w:val="002767D2"/>
    <w:rsid w:val="00277B57"/>
    <w:rsid w:val="00277D6B"/>
    <w:rsid w:val="00277DC1"/>
    <w:rsid w:val="00277F15"/>
    <w:rsid w:val="00277F44"/>
    <w:rsid w:val="002808EB"/>
    <w:rsid w:val="0028134E"/>
    <w:rsid w:val="00281D0E"/>
    <w:rsid w:val="00282447"/>
    <w:rsid w:val="002829B9"/>
    <w:rsid w:val="00283949"/>
    <w:rsid w:val="002842E3"/>
    <w:rsid w:val="0028491D"/>
    <w:rsid w:val="00284CED"/>
    <w:rsid w:val="0028673B"/>
    <w:rsid w:val="00287473"/>
    <w:rsid w:val="00287911"/>
    <w:rsid w:val="00287D8A"/>
    <w:rsid w:val="00287D9E"/>
    <w:rsid w:val="00287F13"/>
    <w:rsid w:val="00287F23"/>
    <w:rsid w:val="00290E63"/>
    <w:rsid w:val="00291EC0"/>
    <w:rsid w:val="00293CA3"/>
    <w:rsid w:val="00294FD0"/>
    <w:rsid w:val="00295068"/>
    <w:rsid w:val="002958C0"/>
    <w:rsid w:val="00295CD8"/>
    <w:rsid w:val="00296290"/>
    <w:rsid w:val="0029667B"/>
    <w:rsid w:val="00297966"/>
    <w:rsid w:val="00297BBB"/>
    <w:rsid w:val="002A06F8"/>
    <w:rsid w:val="002A0B13"/>
    <w:rsid w:val="002A10D7"/>
    <w:rsid w:val="002A1385"/>
    <w:rsid w:val="002A1604"/>
    <w:rsid w:val="002A1DB1"/>
    <w:rsid w:val="002A2061"/>
    <w:rsid w:val="002A234C"/>
    <w:rsid w:val="002A33F1"/>
    <w:rsid w:val="002A3CAE"/>
    <w:rsid w:val="002A450C"/>
    <w:rsid w:val="002A482B"/>
    <w:rsid w:val="002A4B5B"/>
    <w:rsid w:val="002A51FA"/>
    <w:rsid w:val="002A5646"/>
    <w:rsid w:val="002A6E80"/>
    <w:rsid w:val="002B020A"/>
    <w:rsid w:val="002B0272"/>
    <w:rsid w:val="002B03C2"/>
    <w:rsid w:val="002B03CB"/>
    <w:rsid w:val="002B0FE5"/>
    <w:rsid w:val="002B101E"/>
    <w:rsid w:val="002B110E"/>
    <w:rsid w:val="002B122A"/>
    <w:rsid w:val="002B15DB"/>
    <w:rsid w:val="002B1846"/>
    <w:rsid w:val="002B23DC"/>
    <w:rsid w:val="002B2796"/>
    <w:rsid w:val="002B3296"/>
    <w:rsid w:val="002B3823"/>
    <w:rsid w:val="002B3E12"/>
    <w:rsid w:val="002B447C"/>
    <w:rsid w:val="002B4695"/>
    <w:rsid w:val="002B5264"/>
    <w:rsid w:val="002B5657"/>
    <w:rsid w:val="002B5B6F"/>
    <w:rsid w:val="002B61F9"/>
    <w:rsid w:val="002B6512"/>
    <w:rsid w:val="002B7658"/>
    <w:rsid w:val="002C08B8"/>
    <w:rsid w:val="002C10A2"/>
    <w:rsid w:val="002C21C8"/>
    <w:rsid w:val="002C2259"/>
    <w:rsid w:val="002C2C1C"/>
    <w:rsid w:val="002C2E34"/>
    <w:rsid w:val="002C2F18"/>
    <w:rsid w:val="002C364B"/>
    <w:rsid w:val="002C3A48"/>
    <w:rsid w:val="002C4AF3"/>
    <w:rsid w:val="002C50CA"/>
    <w:rsid w:val="002C5904"/>
    <w:rsid w:val="002C6F78"/>
    <w:rsid w:val="002C706C"/>
    <w:rsid w:val="002C7DE2"/>
    <w:rsid w:val="002D158F"/>
    <w:rsid w:val="002D2BB5"/>
    <w:rsid w:val="002D2DE2"/>
    <w:rsid w:val="002D3309"/>
    <w:rsid w:val="002D342C"/>
    <w:rsid w:val="002D3D59"/>
    <w:rsid w:val="002D4CA3"/>
    <w:rsid w:val="002D52C8"/>
    <w:rsid w:val="002D52F4"/>
    <w:rsid w:val="002D56D3"/>
    <w:rsid w:val="002D5FFE"/>
    <w:rsid w:val="002D60D8"/>
    <w:rsid w:val="002D650A"/>
    <w:rsid w:val="002D6CD8"/>
    <w:rsid w:val="002D6CEC"/>
    <w:rsid w:val="002D7546"/>
    <w:rsid w:val="002E033A"/>
    <w:rsid w:val="002E0E51"/>
    <w:rsid w:val="002E12EC"/>
    <w:rsid w:val="002E1723"/>
    <w:rsid w:val="002E2E90"/>
    <w:rsid w:val="002E3077"/>
    <w:rsid w:val="002E3BDC"/>
    <w:rsid w:val="002E46B4"/>
    <w:rsid w:val="002E5DC4"/>
    <w:rsid w:val="002E6165"/>
    <w:rsid w:val="002E6F97"/>
    <w:rsid w:val="002E73F7"/>
    <w:rsid w:val="002F007D"/>
    <w:rsid w:val="002F01C6"/>
    <w:rsid w:val="002F05F6"/>
    <w:rsid w:val="002F097D"/>
    <w:rsid w:val="002F1551"/>
    <w:rsid w:val="002F3ED7"/>
    <w:rsid w:val="002F5558"/>
    <w:rsid w:val="002F56D5"/>
    <w:rsid w:val="002F79B3"/>
    <w:rsid w:val="0030053E"/>
    <w:rsid w:val="003011EB"/>
    <w:rsid w:val="00301AF5"/>
    <w:rsid w:val="00301F4F"/>
    <w:rsid w:val="003029B9"/>
    <w:rsid w:val="00302F4B"/>
    <w:rsid w:val="00304F0D"/>
    <w:rsid w:val="00304F7C"/>
    <w:rsid w:val="00305261"/>
    <w:rsid w:val="003055F0"/>
    <w:rsid w:val="003067D1"/>
    <w:rsid w:val="00306C1A"/>
    <w:rsid w:val="00307027"/>
    <w:rsid w:val="00307AC8"/>
    <w:rsid w:val="00307C25"/>
    <w:rsid w:val="00307E1B"/>
    <w:rsid w:val="00307F0D"/>
    <w:rsid w:val="00310EAD"/>
    <w:rsid w:val="0031100E"/>
    <w:rsid w:val="0031196E"/>
    <w:rsid w:val="003124E4"/>
    <w:rsid w:val="00312F6B"/>
    <w:rsid w:val="0031345C"/>
    <w:rsid w:val="00313A96"/>
    <w:rsid w:val="00313C24"/>
    <w:rsid w:val="00314A15"/>
    <w:rsid w:val="00314E35"/>
    <w:rsid w:val="00315F1F"/>
    <w:rsid w:val="0031678F"/>
    <w:rsid w:val="003177D1"/>
    <w:rsid w:val="00317C99"/>
    <w:rsid w:val="0032049E"/>
    <w:rsid w:val="003204F2"/>
    <w:rsid w:val="00322B52"/>
    <w:rsid w:val="00322BD1"/>
    <w:rsid w:val="00323562"/>
    <w:rsid w:val="003243FE"/>
    <w:rsid w:val="00324DA8"/>
    <w:rsid w:val="00325DA3"/>
    <w:rsid w:val="00325F83"/>
    <w:rsid w:val="00326B0E"/>
    <w:rsid w:val="003270FB"/>
    <w:rsid w:val="003272BF"/>
    <w:rsid w:val="00327ADC"/>
    <w:rsid w:val="00327B80"/>
    <w:rsid w:val="00330115"/>
    <w:rsid w:val="0033136D"/>
    <w:rsid w:val="003313C0"/>
    <w:rsid w:val="00331649"/>
    <w:rsid w:val="0033167E"/>
    <w:rsid w:val="00331746"/>
    <w:rsid w:val="00331878"/>
    <w:rsid w:val="00331D0D"/>
    <w:rsid w:val="0033225F"/>
    <w:rsid w:val="00332C3B"/>
    <w:rsid w:val="00332E10"/>
    <w:rsid w:val="00332F90"/>
    <w:rsid w:val="00333185"/>
    <w:rsid w:val="003349C9"/>
    <w:rsid w:val="00334F66"/>
    <w:rsid w:val="003358DC"/>
    <w:rsid w:val="00335FCE"/>
    <w:rsid w:val="00336B81"/>
    <w:rsid w:val="003371A5"/>
    <w:rsid w:val="0034011E"/>
    <w:rsid w:val="00340536"/>
    <w:rsid w:val="00340765"/>
    <w:rsid w:val="00341421"/>
    <w:rsid w:val="003418DD"/>
    <w:rsid w:val="00341975"/>
    <w:rsid w:val="00341D33"/>
    <w:rsid w:val="00341D7D"/>
    <w:rsid w:val="003422DB"/>
    <w:rsid w:val="003424DA"/>
    <w:rsid w:val="003427FC"/>
    <w:rsid w:val="00342E2A"/>
    <w:rsid w:val="003430A4"/>
    <w:rsid w:val="003444A1"/>
    <w:rsid w:val="00344922"/>
    <w:rsid w:val="00344DFD"/>
    <w:rsid w:val="00345D23"/>
    <w:rsid w:val="00346362"/>
    <w:rsid w:val="00346AFB"/>
    <w:rsid w:val="00347459"/>
    <w:rsid w:val="0034752C"/>
    <w:rsid w:val="003502F4"/>
    <w:rsid w:val="0035043B"/>
    <w:rsid w:val="00350B7E"/>
    <w:rsid w:val="00350DBC"/>
    <w:rsid w:val="00351B78"/>
    <w:rsid w:val="00351D4C"/>
    <w:rsid w:val="0035325A"/>
    <w:rsid w:val="00353562"/>
    <w:rsid w:val="00354266"/>
    <w:rsid w:val="003542B8"/>
    <w:rsid w:val="00354D7C"/>
    <w:rsid w:val="00354EFA"/>
    <w:rsid w:val="003552F4"/>
    <w:rsid w:val="0035680A"/>
    <w:rsid w:val="00357443"/>
    <w:rsid w:val="003577FF"/>
    <w:rsid w:val="00357A35"/>
    <w:rsid w:val="00357FC8"/>
    <w:rsid w:val="003607A4"/>
    <w:rsid w:val="00360BB8"/>
    <w:rsid w:val="00360E07"/>
    <w:rsid w:val="0036115A"/>
    <w:rsid w:val="003611E4"/>
    <w:rsid w:val="003612D9"/>
    <w:rsid w:val="00361462"/>
    <w:rsid w:val="00362592"/>
    <w:rsid w:val="003631AF"/>
    <w:rsid w:val="00363401"/>
    <w:rsid w:val="003638A8"/>
    <w:rsid w:val="0036497A"/>
    <w:rsid w:val="003651B9"/>
    <w:rsid w:val="00365EAE"/>
    <w:rsid w:val="003663B6"/>
    <w:rsid w:val="00366611"/>
    <w:rsid w:val="003668BD"/>
    <w:rsid w:val="00366A5F"/>
    <w:rsid w:val="00366CB8"/>
    <w:rsid w:val="003701E8"/>
    <w:rsid w:val="0037055E"/>
    <w:rsid w:val="003705CC"/>
    <w:rsid w:val="00370624"/>
    <w:rsid w:val="00370B60"/>
    <w:rsid w:val="00370F43"/>
    <w:rsid w:val="00373135"/>
    <w:rsid w:val="00373584"/>
    <w:rsid w:val="003736D1"/>
    <w:rsid w:val="00373704"/>
    <w:rsid w:val="00373BBE"/>
    <w:rsid w:val="003745AD"/>
    <w:rsid w:val="00374AD3"/>
    <w:rsid w:val="00375FCC"/>
    <w:rsid w:val="0037673C"/>
    <w:rsid w:val="00376C04"/>
    <w:rsid w:val="0037762A"/>
    <w:rsid w:val="00377EE1"/>
    <w:rsid w:val="0038025E"/>
    <w:rsid w:val="00380B4C"/>
    <w:rsid w:val="00380BCC"/>
    <w:rsid w:val="0038119A"/>
    <w:rsid w:val="0038127B"/>
    <w:rsid w:val="003815B8"/>
    <w:rsid w:val="003819B4"/>
    <w:rsid w:val="00381DA0"/>
    <w:rsid w:val="0038203B"/>
    <w:rsid w:val="00382E04"/>
    <w:rsid w:val="0038310A"/>
    <w:rsid w:val="003835C8"/>
    <w:rsid w:val="003836F6"/>
    <w:rsid w:val="003836FB"/>
    <w:rsid w:val="00383910"/>
    <w:rsid w:val="00383B57"/>
    <w:rsid w:val="00383ECF"/>
    <w:rsid w:val="0038512D"/>
    <w:rsid w:val="003852F6"/>
    <w:rsid w:val="00385604"/>
    <w:rsid w:val="00386BCA"/>
    <w:rsid w:val="0039037F"/>
    <w:rsid w:val="00390985"/>
    <w:rsid w:val="00391418"/>
    <w:rsid w:val="00391AE4"/>
    <w:rsid w:val="00391B14"/>
    <w:rsid w:val="00392155"/>
    <w:rsid w:val="0039350C"/>
    <w:rsid w:val="00394B04"/>
    <w:rsid w:val="0039504C"/>
    <w:rsid w:val="0039523F"/>
    <w:rsid w:val="00395900"/>
    <w:rsid w:val="00395E0F"/>
    <w:rsid w:val="0039610D"/>
    <w:rsid w:val="003961FC"/>
    <w:rsid w:val="00396EB7"/>
    <w:rsid w:val="003A00EA"/>
    <w:rsid w:val="003A08C5"/>
    <w:rsid w:val="003A0AC7"/>
    <w:rsid w:val="003A0BF1"/>
    <w:rsid w:val="003A0CA6"/>
    <w:rsid w:val="003A1EF6"/>
    <w:rsid w:val="003A225A"/>
    <w:rsid w:val="003A25AC"/>
    <w:rsid w:val="003A2F5A"/>
    <w:rsid w:val="003A37F9"/>
    <w:rsid w:val="003A3C81"/>
    <w:rsid w:val="003A3F31"/>
    <w:rsid w:val="003A4051"/>
    <w:rsid w:val="003A45FD"/>
    <w:rsid w:val="003A49B8"/>
    <w:rsid w:val="003A4BF0"/>
    <w:rsid w:val="003A51F2"/>
    <w:rsid w:val="003A56D1"/>
    <w:rsid w:val="003A583A"/>
    <w:rsid w:val="003A5CC1"/>
    <w:rsid w:val="003A6B45"/>
    <w:rsid w:val="003A6DA0"/>
    <w:rsid w:val="003A6E6F"/>
    <w:rsid w:val="003A748F"/>
    <w:rsid w:val="003B04D8"/>
    <w:rsid w:val="003B0790"/>
    <w:rsid w:val="003B085A"/>
    <w:rsid w:val="003B0BA6"/>
    <w:rsid w:val="003B1784"/>
    <w:rsid w:val="003B2A85"/>
    <w:rsid w:val="003B33CD"/>
    <w:rsid w:val="003B3575"/>
    <w:rsid w:val="003B41C2"/>
    <w:rsid w:val="003B4E86"/>
    <w:rsid w:val="003B533E"/>
    <w:rsid w:val="003B56C0"/>
    <w:rsid w:val="003B5D21"/>
    <w:rsid w:val="003B680C"/>
    <w:rsid w:val="003B696B"/>
    <w:rsid w:val="003C0649"/>
    <w:rsid w:val="003C11F0"/>
    <w:rsid w:val="003C1596"/>
    <w:rsid w:val="003C1C2C"/>
    <w:rsid w:val="003C1DC6"/>
    <w:rsid w:val="003C2BBE"/>
    <w:rsid w:val="003C2E30"/>
    <w:rsid w:val="003C2E86"/>
    <w:rsid w:val="003C2FFA"/>
    <w:rsid w:val="003C42E5"/>
    <w:rsid w:val="003C4333"/>
    <w:rsid w:val="003C47A7"/>
    <w:rsid w:val="003C6AF9"/>
    <w:rsid w:val="003C6D2F"/>
    <w:rsid w:val="003D136F"/>
    <w:rsid w:val="003D1793"/>
    <w:rsid w:val="003D1C66"/>
    <w:rsid w:val="003D2DF7"/>
    <w:rsid w:val="003D3697"/>
    <w:rsid w:val="003D3BC1"/>
    <w:rsid w:val="003D4047"/>
    <w:rsid w:val="003D4E37"/>
    <w:rsid w:val="003D4EC8"/>
    <w:rsid w:val="003D5233"/>
    <w:rsid w:val="003D56B4"/>
    <w:rsid w:val="003D5835"/>
    <w:rsid w:val="003D5E8A"/>
    <w:rsid w:val="003D6711"/>
    <w:rsid w:val="003D6890"/>
    <w:rsid w:val="003D6B1B"/>
    <w:rsid w:val="003D6FD5"/>
    <w:rsid w:val="003D773F"/>
    <w:rsid w:val="003D78A8"/>
    <w:rsid w:val="003E1117"/>
    <w:rsid w:val="003E1BDA"/>
    <w:rsid w:val="003E30DF"/>
    <w:rsid w:val="003E3483"/>
    <w:rsid w:val="003E3765"/>
    <w:rsid w:val="003E3B64"/>
    <w:rsid w:val="003E3EB2"/>
    <w:rsid w:val="003E445E"/>
    <w:rsid w:val="003E46EA"/>
    <w:rsid w:val="003E48F7"/>
    <w:rsid w:val="003E4E74"/>
    <w:rsid w:val="003E503E"/>
    <w:rsid w:val="003E55AA"/>
    <w:rsid w:val="003E64C6"/>
    <w:rsid w:val="003E6AC4"/>
    <w:rsid w:val="003E6CD1"/>
    <w:rsid w:val="003E7C88"/>
    <w:rsid w:val="003F067E"/>
    <w:rsid w:val="003F126A"/>
    <w:rsid w:val="003F26CB"/>
    <w:rsid w:val="003F2CA4"/>
    <w:rsid w:val="003F2F2B"/>
    <w:rsid w:val="003F4BD6"/>
    <w:rsid w:val="003F4D4B"/>
    <w:rsid w:val="003F501C"/>
    <w:rsid w:val="003F5FC5"/>
    <w:rsid w:val="003F6062"/>
    <w:rsid w:val="003F6474"/>
    <w:rsid w:val="003F6D60"/>
    <w:rsid w:val="003F6F73"/>
    <w:rsid w:val="003F74B9"/>
    <w:rsid w:val="003F7774"/>
    <w:rsid w:val="003F7AB1"/>
    <w:rsid w:val="003F7F8B"/>
    <w:rsid w:val="00400E55"/>
    <w:rsid w:val="0040127F"/>
    <w:rsid w:val="004012A3"/>
    <w:rsid w:val="004014F0"/>
    <w:rsid w:val="00401A5A"/>
    <w:rsid w:val="0040207E"/>
    <w:rsid w:val="004025B7"/>
    <w:rsid w:val="004025EA"/>
    <w:rsid w:val="00402990"/>
    <w:rsid w:val="00402A09"/>
    <w:rsid w:val="00403649"/>
    <w:rsid w:val="00403D1C"/>
    <w:rsid w:val="00405A61"/>
    <w:rsid w:val="0040631F"/>
    <w:rsid w:val="00407C87"/>
    <w:rsid w:val="00407E4E"/>
    <w:rsid w:val="004108C2"/>
    <w:rsid w:val="00410D18"/>
    <w:rsid w:val="00412650"/>
    <w:rsid w:val="0041278C"/>
    <w:rsid w:val="004128E6"/>
    <w:rsid w:val="00413599"/>
    <w:rsid w:val="00414B1B"/>
    <w:rsid w:val="00414D79"/>
    <w:rsid w:val="00415181"/>
    <w:rsid w:val="004153F2"/>
    <w:rsid w:val="00415894"/>
    <w:rsid w:val="00415C1A"/>
    <w:rsid w:val="00416933"/>
    <w:rsid w:val="00417027"/>
    <w:rsid w:val="00417F51"/>
    <w:rsid w:val="0042017A"/>
    <w:rsid w:val="00420ACD"/>
    <w:rsid w:val="004221F4"/>
    <w:rsid w:val="0042261D"/>
    <w:rsid w:val="00422F14"/>
    <w:rsid w:val="00423B6A"/>
    <w:rsid w:val="00423F82"/>
    <w:rsid w:val="004241A0"/>
    <w:rsid w:val="00424AE6"/>
    <w:rsid w:val="00425781"/>
    <w:rsid w:val="00425A0E"/>
    <w:rsid w:val="00425A2E"/>
    <w:rsid w:val="004262DC"/>
    <w:rsid w:val="00426519"/>
    <w:rsid w:val="00430AB0"/>
    <w:rsid w:val="00430B6E"/>
    <w:rsid w:val="00431C57"/>
    <w:rsid w:val="00431F2C"/>
    <w:rsid w:val="0043220C"/>
    <w:rsid w:val="0043278A"/>
    <w:rsid w:val="00432A56"/>
    <w:rsid w:val="00433ACE"/>
    <w:rsid w:val="00433D77"/>
    <w:rsid w:val="004344B4"/>
    <w:rsid w:val="004347F1"/>
    <w:rsid w:val="00434D80"/>
    <w:rsid w:val="00435001"/>
    <w:rsid w:val="004351BB"/>
    <w:rsid w:val="0043526A"/>
    <w:rsid w:val="00435814"/>
    <w:rsid w:val="0043603D"/>
    <w:rsid w:val="0043605D"/>
    <w:rsid w:val="00436C0E"/>
    <w:rsid w:val="004372DB"/>
    <w:rsid w:val="00437480"/>
    <w:rsid w:val="00437BF4"/>
    <w:rsid w:val="00440B23"/>
    <w:rsid w:val="00440BA6"/>
    <w:rsid w:val="00440BC2"/>
    <w:rsid w:val="00441148"/>
    <w:rsid w:val="004416FE"/>
    <w:rsid w:val="00441CAD"/>
    <w:rsid w:val="004423FB"/>
    <w:rsid w:val="00442424"/>
    <w:rsid w:val="0044279A"/>
    <w:rsid w:val="00442CC2"/>
    <w:rsid w:val="00443229"/>
    <w:rsid w:val="004436FE"/>
    <w:rsid w:val="004439BB"/>
    <w:rsid w:val="00443B97"/>
    <w:rsid w:val="00444EFC"/>
    <w:rsid w:val="004450EC"/>
    <w:rsid w:val="00445C88"/>
    <w:rsid w:val="00445E86"/>
    <w:rsid w:val="00447774"/>
    <w:rsid w:val="00447A03"/>
    <w:rsid w:val="00447A75"/>
    <w:rsid w:val="00447A9E"/>
    <w:rsid w:val="00450558"/>
    <w:rsid w:val="00450868"/>
    <w:rsid w:val="004520B7"/>
    <w:rsid w:val="004522B5"/>
    <w:rsid w:val="00453C48"/>
    <w:rsid w:val="00453F1D"/>
    <w:rsid w:val="00453FD7"/>
    <w:rsid w:val="00454039"/>
    <w:rsid w:val="004540AC"/>
    <w:rsid w:val="00455A57"/>
    <w:rsid w:val="00456073"/>
    <w:rsid w:val="004572C0"/>
    <w:rsid w:val="00457573"/>
    <w:rsid w:val="00460E43"/>
    <w:rsid w:val="004612BC"/>
    <w:rsid w:val="0046294C"/>
    <w:rsid w:val="00462C34"/>
    <w:rsid w:val="004632E9"/>
    <w:rsid w:val="004638C7"/>
    <w:rsid w:val="004639D3"/>
    <w:rsid w:val="00463B69"/>
    <w:rsid w:val="00463BB3"/>
    <w:rsid w:val="00463BF9"/>
    <w:rsid w:val="00464426"/>
    <w:rsid w:val="00464527"/>
    <w:rsid w:val="00464A60"/>
    <w:rsid w:val="00464DF1"/>
    <w:rsid w:val="00465ED1"/>
    <w:rsid w:val="00466C45"/>
    <w:rsid w:val="00466CF4"/>
    <w:rsid w:val="0046716A"/>
    <w:rsid w:val="004673E6"/>
    <w:rsid w:val="00467D9D"/>
    <w:rsid w:val="0047007D"/>
    <w:rsid w:val="0047081F"/>
    <w:rsid w:val="00470DCD"/>
    <w:rsid w:val="00471C5E"/>
    <w:rsid w:val="0047231C"/>
    <w:rsid w:val="00472480"/>
    <w:rsid w:val="004724CE"/>
    <w:rsid w:val="00473040"/>
    <w:rsid w:val="00473094"/>
    <w:rsid w:val="00474094"/>
    <w:rsid w:val="0047439E"/>
    <w:rsid w:val="0047464A"/>
    <w:rsid w:val="00474FE3"/>
    <w:rsid w:val="004767C1"/>
    <w:rsid w:val="0047779C"/>
    <w:rsid w:val="00477ECA"/>
    <w:rsid w:val="00480B67"/>
    <w:rsid w:val="00481768"/>
    <w:rsid w:val="00481F54"/>
    <w:rsid w:val="0048265D"/>
    <w:rsid w:val="004827CE"/>
    <w:rsid w:val="004832B0"/>
    <w:rsid w:val="0048349D"/>
    <w:rsid w:val="004838B9"/>
    <w:rsid w:val="00483FCA"/>
    <w:rsid w:val="00484797"/>
    <w:rsid w:val="00484BAC"/>
    <w:rsid w:val="00485BF0"/>
    <w:rsid w:val="00485C91"/>
    <w:rsid w:val="00485ECF"/>
    <w:rsid w:val="004864BA"/>
    <w:rsid w:val="00490126"/>
    <w:rsid w:val="00490390"/>
    <w:rsid w:val="00490A55"/>
    <w:rsid w:val="004913D1"/>
    <w:rsid w:val="00491724"/>
    <w:rsid w:val="00491924"/>
    <w:rsid w:val="00491A28"/>
    <w:rsid w:val="00491C78"/>
    <w:rsid w:val="00491D5F"/>
    <w:rsid w:val="00492730"/>
    <w:rsid w:val="00492B8E"/>
    <w:rsid w:val="00492F45"/>
    <w:rsid w:val="004938CE"/>
    <w:rsid w:val="004942A3"/>
    <w:rsid w:val="0049486D"/>
    <w:rsid w:val="00495394"/>
    <w:rsid w:val="0049544E"/>
    <w:rsid w:val="0049621C"/>
    <w:rsid w:val="004967A2"/>
    <w:rsid w:val="00496CA2"/>
    <w:rsid w:val="00497AB7"/>
    <w:rsid w:val="00497C5D"/>
    <w:rsid w:val="00497C71"/>
    <w:rsid w:val="00497F5C"/>
    <w:rsid w:val="004A0D41"/>
    <w:rsid w:val="004A163C"/>
    <w:rsid w:val="004A177A"/>
    <w:rsid w:val="004A2393"/>
    <w:rsid w:val="004A279E"/>
    <w:rsid w:val="004A288F"/>
    <w:rsid w:val="004A37D9"/>
    <w:rsid w:val="004A3A4E"/>
    <w:rsid w:val="004A3B6E"/>
    <w:rsid w:val="004A3EB3"/>
    <w:rsid w:val="004A473F"/>
    <w:rsid w:val="004A514B"/>
    <w:rsid w:val="004A6168"/>
    <w:rsid w:val="004A679E"/>
    <w:rsid w:val="004A6D76"/>
    <w:rsid w:val="004A6E6B"/>
    <w:rsid w:val="004B0A9B"/>
    <w:rsid w:val="004B0CA2"/>
    <w:rsid w:val="004B0EC2"/>
    <w:rsid w:val="004B1BC7"/>
    <w:rsid w:val="004B2495"/>
    <w:rsid w:val="004B32E9"/>
    <w:rsid w:val="004B34C8"/>
    <w:rsid w:val="004B34E7"/>
    <w:rsid w:val="004B3D3E"/>
    <w:rsid w:val="004B44D0"/>
    <w:rsid w:val="004B4BAF"/>
    <w:rsid w:val="004B4F62"/>
    <w:rsid w:val="004B5222"/>
    <w:rsid w:val="004B52AE"/>
    <w:rsid w:val="004B5545"/>
    <w:rsid w:val="004B55F2"/>
    <w:rsid w:val="004B5B6B"/>
    <w:rsid w:val="004B619A"/>
    <w:rsid w:val="004B66FD"/>
    <w:rsid w:val="004B6BE9"/>
    <w:rsid w:val="004B7102"/>
    <w:rsid w:val="004B7359"/>
    <w:rsid w:val="004B769C"/>
    <w:rsid w:val="004B77CE"/>
    <w:rsid w:val="004C0494"/>
    <w:rsid w:val="004C0DEB"/>
    <w:rsid w:val="004C14BF"/>
    <w:rsid w:val="004C1BBA"/>
    <w:rsid w:val="004C26F3"/>
    <w:rsid w:val="004C2724"/>
    <w:rsid w:val="004C2FC2"/>
    <w:rsid w:val="004C395C"/>
    <w:rsid w:val="004C4037"/>
    <w:rsid w:val="004C4309"/>
    <w:rsid w:val="004C448D"/>
    <w:rsid w:val="004C46C6"/>
    <w:rsid w:val="004C4A79"/>
    <w:rsid w:val="004C5638"/>
    <w:rsid w:val="004C5BDE"/>
    <w:rsid w:val="004C6649"/>
    <w:rsid w:val="004C6888"/>
    <w:rsid w:val="004C7157"/>
    <w:rsid w:val="004C766C"/>
    <w:rsid w:val="004D0A27"/>
    <w:rsid w:val="004D1F10"/>
    <w:rsid w:val="004D216B"/>
    <w:rsid w:val="004D2389"/>
    <w:rsid w:val="004D2422"/>
    <w:rsid w:val="004D2562"/>
    <w:rsid w:val="004D26D9"/>
    <w:rsid w:val="004D2B8F"/>
    <w:rsid w:val="004D377F"/>
    <w:rsid w:val="004D3934"/>
    <w:rsid w:val="004D393B"/>
    <w:rsid w:val="004D5690"/>
    <w:rsid w:val="004D57EF"/>
    <w:rsid w:val="004D6305"/>
    <w:rsid w:val="004D7A2B"/>
    <w:rsid w:val="004DE359"/>
    <w:rsid w:val="004E0B01"/>
    <w:rsid w:val="004E1637"/>
    <w:rsid w:val="004E22F4"/>
    <w:rsid w:val="004E2371"/>
    <w:rsid w:val="004E3402"/>
    <w:rsid w:val="004E3D5D"/>
    <w:rsid w:val="004E522D"/>
    <w:rsid w:val="004E59BF"/>
    <w:rsid w:val="004E650D"/>
    <w:rsid w:val="004E6814"/>
    <w:rsid w:val="004E76C0"/>
    <w:rsid w:val="004F0186"/>
    <w:rsid w:val="004F1FB6"/>
    <w:rsid w:val="004F2748"/>
    <w:rsid w:val="004F2839"/>
    <w:rsid w:val="004F2C2B"/>
    <w:rsid w:val="004F2EAF"/>
    <w:rsid w:val="004F307D"/>
    <w:rsid w:val="004F3ABE"/>
    <w:rsid w:val="004F4371"/>
    <w:rsid w:val="004F43EC"/>
    <w:rsid w:val="004F492B"/>
    <w:rsid w:val="004F5407"/>
    <w:rsid w:val="00500710"/>
    <w:rsid w:val="0050099C"/>
    <w:rsid w:val="00500E87"/>
    <w:rsid w:val="00500FE3"/>
    <w:rsid w:val="00501CA1"/>
    <w:rsid w:val="00501E6F"/>
    <w:rsid w:val="00502107"/>
    <w:rsid w:val="00502399"/>
    <w:rsid w:val="00502BB7"/>
    <w:rsid w:val="00502F4E"/>
    <w:rsid w:val="00502FAB"/>
    <w:rsid w:val="005044C6"/>
    <w:rsid w:val="005045DC"/>
    <w:rsid w:val="0050462B"/>
    <w:rsid w:val="0050548E"/>
    <w:rsid w:val="005056A2"/>
    <w:rsid w:val="005058D4"/>
    <w:rsid w:val="00505B11"/>
    <w:rsid w:val="00505B1F"/>
    <w:rsid w:val="005066EB"/>
    <w:rsid w:val="00507D17"/>
    <w:rsid w:val="00510120"/>
    <w:rsid w:val="005101AD"/>
    <w:rsid w:val="005101E0"/>
    <w:rsid w:val="0051024A"/>
    <w:rsid w:val="0051105D"/>
    <w:rsid w:val="00512BED"/>
    <w:rsid w:val="00514336"/>
    <w:rsid w:val="00514612"/>
    <w:rsid w:val="005149E3"/>
    <w:rsid w:val="00514BF4"/>
    <w:rsid w:val="00515B41"/>
    <w:rsid w:val="00516A6C"/>
    <w:rsid w:val="005209AB"/>
    <w:rsid w:val="005214C5"/>
    <w:rsid w:val="005215B2"/>
    <w:rsid w:val="005221A8"/>
    <w:rsid w:val="005223D5"/>
    <w:rsid w:val="0052287F"/>
    <w:rsid w:val="00522B7E"/>
    <w:rsid w:val="00522E9C"/>
    <w:rsid w:val="005259D6"/>
    <w:rsid w:val="005259E1"/>
    <w:rsid w:val="00525CD7"/>
    <w:rsid w:val="00526F32"/>
    <w:rsid w:val="005271F0"/>
    <w:rsid w:val="0052743E"/>
    <w:rsid w:val="00527855"/>
    <w:rsid w:val="00530650"/>
    <w:rsid w:val="005311FA"/>
    <w:rsid w:val="0053198F"/>
    <w:rsid w:val="00532295"/>
    <w:rsid w:val="005328FE"/>
    <w:rsid w:val="00532C7B"/>
    <w:rsid w:val="00533DD0"/>
    <w:rsid w:val="0053404F"/>
    <w:rsid w:val="00534ED0"/>
    <w:rsid w:val="0053553E"/>
    <w:rsid w:val="00535F43"/>
    <w:rsid w:val="00536360"/>
    <w:rsid w:val="00537003"/>
    <w:rsid w:val="0053774D"/>
    <w:rsid w:val="00537817"/>
    <w:rsid w:val="00537C12"/>
    <w:rsid w:val="005400A6"/>
    <w:rsid w:val="00540BAE"/>
    <w:rsid w:val="00540FDA"/>
    <w:rsid w:val="005424B7"/>
    <w:rsid w:val="00542F9C"/>
    <w:rsid w:val="00543F59"/>
    <w:rsid w:val="00543F6A"/>
    <w:rsid w:val="00544134"/>
    <w:rsid w:val="0054413A"/>
    <w:rsid w:val="005451A5"/>
    <w:rsid w:val="005452E8"/>
    <w:rsid w:val="005508C8"/>
    <w:rsid w:val="00551877"/>
    <w:rsid w:val="005531E4"/>
    <w:rsid w:val="00553CF8"/>
    <w:rsid w:val="005541D3"/>
    <w:rsid w:val="005549A6"/>
    <w:rsid w:val="005549A8"/>
    <w:rsid w:val="00554CE3"/>
    <w:rsid w:val="00555115"/>
    <w:rsid w:val="00555C6D"/>
    <w:rsid w:val="00557102"/>
    <w:rsid w:val="00557362"/>
    <w:rsid w:val="0055739E"/>
    <w:rsid w:val="005604DD"/>
    <w:rsid w:val="00560CB1"/>
    <w:rsid w:val="00561023"/>
    <w:rsid w:val="005614D0"/>
    <w:rsid w:val="0056157B"/>
    <w:rsid w:val="0056297A"/>
    <w:rsid w:val="00562ABF"/>
    <w:rsid w:val="00562FDA"/>
    <w:rsid w:val="0056379B"/>
    <w:rsid w:val="00564B17"/>
    <w:rsid w:val="00564DBC"/>
    <w:rsid w:val="005650B9"/>
    <w:rsid w:val="005657D7"/>
    <w:rsid w:val="00565B6A"/>
    <w:rsid w:val="00566E01"/>
    <w:rsid w:val="00566EF5"/>
    <w:rsid w:val="00567550"/>
    <w:rsid w:val="00567B9E"/>
    <w:rsid w:val="00571A73"/>
    <w:rsid w:val="00571D43"/>
    <w:rsid w:val="0057240F"/>
    <w:rsid w:val="00573CC4"/>
    <w:rsid w:val="005740D0"/>
    <w:rsid w:val="00574333"/>
    <w:rsid w:val="00574B9A"/>
    <w:rsid w:val="005762C5"/>
    <w:rsid w:val="00576B48"/>
    <w:rsid w:val="00576B51"/>
    <w:rsid w:val="00576D86"/>
    <w:rsid w:val="0057730A"/>
    <w:rsid w:val="00580334"/>
    <w:rsid w:val="00581324"/>
    <w:rsid w:val="00581715"/>
    <w:rsid w:val="005830A8"/>
    <w:rsid w:val="00583A28"/>
    <w:rsid w:val="00583ED1"/>
    <w:rsid w:val="00584855"/>
    <w:rsid w:val="005849EE"/>
    <w:rsid w:val="00584E3D"/>
    <w:rsid w:val="00586D13"/>
    <w:rsid w:val="005871E1"/>
    <w:rsid w:val="00591705"/>
    <w:rsid w:val="00591952"/>
    <w:rsid w:val="00591F8D"/>
    <w:rsid w:val="005920EE"/>
    <w:rsid w:val="00592B85"/>
    <w:rsid w:val="00592D48"/>
    <w:rsid w:val="005939B2"/>
    <w:rsid w:val="0059474F"/>
    <w:rsid w:val="00594896"/>
    <w:rsid w:val="00594FA0"/>
    <w:rsid w:val="00595C30"/>
    <w:rsid w:val="00595DB6"/>
    <w:rsid w:val="00596BB1"/>
    <w:rsid w:val="00596E11"/>
    <w:rsid w:val="00596FE8"/>
    <w:rsid w:val="005973E9"/>
    <w:rsid w:val="00597A53"/>
    <w:rsid w:val="005A07FC"/>
    <w:rsid w:val="005A0ADB"/>
    <w:rsid w:val="005A0F93"/>
    <w:rsid w:val="005A12B7"/>
    <w:rsid w:val="005A25CE"/>
    <w:rsid w:val="005A265A"/>
    <w:rsid w:val="005A2DBF"/>
    <w:rsid w:val="005A2F5C"/>
    <w:rsid w:val="005A33C7"/>
    <w:rsid w:val="005A3E1E"/>
    <w:rsid w:val="005A44F7"/>
    <w:rsid w:val="005A454C"/>
    <w:rsid w:val="005A494A"/>
    <w:rsid w:val="005A4D7F"/>
    <w:rsid w:val="005A52B6"/>
    <w:rsid w:val="005A610A"/>
    <w:rsid w:val="005A664C"/>
    <w:rsid w:val="005A6EA7"/>
    <w:rsid w:val="005B0460"/>
    <w:rsid w:val="005B0508"/>
    <w:rsid w:val="005B0526"/>
    <w:rsid w:val="005B0FF2"/>
    <w:rsid w:val="005B1060"/>
    <w:rsid w:val="005B161D"/>
    <w:rsid w:val="005B23F5"/>
    <w:rsid w:val="005B26C7"/>
    <w:rsid w:val="005B29CE"/>
    <w:rsid w:val="005B2AD5"/>
    <w:rsid w:val="005B3351"/>
    <w:rsid w:val="005B3AFD"/>
    <w:rsid w:val="005B4399"/>
    <w:rsid w:val="005B4569"/>
    <w:rsid w:val="005B45D8"/>
    <w:rsid w:val="005B55FF"/>
    <w:rsid w:val="005B5923"/>
    <w:rsid w:val="005B6B65"/>
    <w:rsid w:val="005B70D0"/>
    <w:rsid w:val="005B76A7"/>
    <w:rsid w:val="005C15E1"/>
    <w:rsid w:val="005C1807"/>
    <w:rsid w:val="005C195F"/>
    <w:rsid w:val="005C1B4D"/>
    <w:rsid w:val="005C28DF"/>
    <w:rsid w:val="005C3F73"/>
    <w:rsid w:val="005C4298"/>
    <w:rsid w:val="005C44B1"/>
    <w:rsid w:val="005C4C01"/>
    <w:rsid w:val="005C52B8"/>
    <w:rsid w:val="005C535C"/>
    <w:rsid w:val="005C56B6"/>
    <w:rsid w:val="005C5B8B"/>
    <w:rsid w:val="005C5E43"/>
    <w:rsid w:val="005C6009"/>
    <w:rsid w:val="005C6041"/>
    <w:rsid w:val="005C6A42"/>
    <w:rsid w:val="005C7E15"/>
    <w:rsid w:val="005D0892"/>
    <w:rsid w:val="005D1412"/>
    <w:rsid w:val="005D167E"/>
    <w:rsid w:val="005D16CB"/>
    <w:rsid w:val="005D1AD3"/>
    <w:rsid w:val="005D2685"/>
    <w:rsid w:val="005D2B25"/>
    <w:rsid w:val="005D2E8A"/>
    <w:rsid w:val="005D35D2"/>
    <w:rsid w:val="005D4594"/>
    <w:rsid w:val="005D53FA"/>
    <w:rsid w:val="005D6DB1"/>
    <w:rsid w:val="005E0F16"/>
    <w:rsid w:val="005E196E"/>
    <w:rsid w:val="005E19DB"/>
    <w:rsid w:val="005E262E"/>
    <w:rsid w:val="005E2BA2"/>
    <w:rsid w:val="005E3B96"/>
    <w:rsid w:val="005E4C6F"/>
    <w:rsid w:val="005E5220"/>
    <w:rsid w:val="005E5BE0"/>
    <w:rsid w:val="005E5DFF"/>
    <w:rsid w:val="005E6734"/>
    <w:rsid w:val="005E713E"/>
    <w:rsid w:val="005F1B0B"/>
    <w:rsid w:val="005F1BCB"/>
    <w:rsid w:val="005F1FF8"/>
    <w:rsid w:val="005F2455"/>
    <w:rsid w:val="005F260D"/>
    <w:rsid w:val="005F2A1D"/>
    <w:rsid w:val="005F3884"/>
    <w:rsid w:val="005F3D68"/>
    <w:rsid w:val="005F425A"/>
    <w:rsid w:val="005F4880"/>
    <w:rsid w:val="005F4FEC"/>
    <w:rsid w:val="005F5E27"/>
    <w:rsid w:val="005F6BE1"/>
    <w:rsid w:val="005F7422"/>
    <w:rsid w:val="005F742E"/>
    <w:rsid w:val="005F7863"/>
    <w:rsid w:val="005F791C"/>
    <w:rsid w:val="005F7D73"/>
    <w:rsid w:val="006019FE"/>
    <w:rsid w:val="00602232"/>
    <w:rsid w:val="0060372A"/>
    <w:rsid w:val="0060377E"/>
    <w:rsid w:val="00603867"/>
    <w:rsid w:val="006039AA"/>
    <w:rsid w:val="00603E97"/>
    <w:rsid w:val="006040A1"/>
    <w:rsid w:val="006043D3"/>
    <w:rsid w:val="00604776"/>
    <w:rsid w:val="00604885"/>
    <w:rsid w:val="00604887"/>
    <w:rsid w:val="006055D7"/>
    <w:rsid w:val="00605E18"/>
    <w:rsid w:val="006065BB"/>
    <w:rsid w:val="0060742C"/>
    <w:rsid w:val="006103A3"/>
    <w:rsid w:val="00612706"/>
    <w:rsid w:val="00612787"/>
    <w:rsid w:val="00612A0F"/>
    <w:rsid w:val="00612BC9"/>
    <w:rsid w:val="00613D94"/>
    <w:rsid w:val="0061412A"/>
    <w:rsid w:val="006141ED"/>
    <w:rsid w:val="006160A6"/>
    <w:rsid w:val="006164F7"/>
    <w:rsid w:val="00616972"/>
    <w:rsid w:val="00616F23"/>
    <w:rsid w:val="0061701D"/>
    <w:rsid w:val="00617A51"/>
    <w:rsid w:val="00617F4F"/>
    <w:rsid w:val="0062053D"/>
    <w:rsid w:val="006208EE"/>
    <w:rsid w:val="00620E1E"/>
    <w:rsid w:val="00620E5B"/>
    <w:rsid w:val="006212B2"/>
    <w:rsid w:val="006213DF"/>
    <w:rsid w:val="00621B56"/>
    <w:rsid w:val="006221B1"/>
    <w:rsid w:val="006225A7"/>
    <w:rsid w:val="006227AB"/>
    <w:rsid w:val="0062294D"/>
    <w:rsid w:val="00623164"/>
    <w:rsid w:val="006238D8"/>
    <w:rsid w:val="00625283"/>
    <w:rsid w:val="006255D1"/>
    <w:rsid w:val="00625E9D"/>
    <w:rsid w:val="00625EC5"/>
    <w:rsid w:val="006268CF"/>
    <w:rsid w:val="006268FE"/>
    <w:rsid w:val="00627388"/>
    <w:rsid w:val="00627E73"/>
    <w:rsid w:val="00630300"/>
    <w:rsid w:val="006310F7"/>
    <w:rsid w:val="00631414"/>
    <w:rsid w:val="00631465"/>
    <w:rsid w:val="0063172B"/>
    <w:rsid w:val="006324B8"/>
    <w:rsid w:val="006332BD"/>
    <w:rsid w:val="00633657"/>
    <w:rsid w:val="00633735"/>
    <w:rsid w:val="00633B14"/>
    <w:rsid w:val="0063451D"/>
    <w:rsid w:val="00635CFC"/>
    <w:rsid w:val="00636149"/>
    <w:rsid w:val="006364A0"/>
    <w:rsid w:val="00636611"/>
    <w:rsid w:val="0063690C"/>
    <w:rsid w:val="006369B4"/>
    <w:rsid w:val="00636ED1"/>
    <w:rsid w:val="0063763D"/>
    <w:rsid w:val="006376CB"/>
    <w:rsid w:val="00637842"/>
    <w:rsid w:val="00641228"/>
    <w:rsid w:val="006422F0"/>
    <w:rsid w:val="00642642"/>
    <w:rsid w:val="00642E69"/>
    <w:rsid w:val="006446E4"/>
    <w:rsid w:val="00645587"/>
    <w:rsid w:val="00645980"/>
    <w:rsid w:val="00646B0B"/>
    <w:rsid w:val="00646F70"/>
    <w:rsid w:val="0064727D"/>
    <w:rsid w:val="006472D3"/>
    <w:rsid w:val="0064732B"/>
    <w:rsid w:val="006478BA"/>
    <w:rsid w:val="006508A4"/>
    <w:rsid w:val="00650BB3"/>
    <w:rsid w:val="006513CF"/>
    <w:rsid w:val="006526D6"/>
    <w:rsid w:val="0065270A"/>
    <w:rsid w:val="00652A3A"/>
    <w:rsid w:val="0065404C"/>
    <w:rsid w:val="00654F53"/>
    <w:rsid w:val="00655570"/>
    <w:rsid w:val="00656563"/>
    <w:rsid w:val="0065732B"/>
    <w:rsid w:val="006576F0"/>
    <w:rsid w:val="0065799F"/>
    <w:rsid w:val="00657C54"/>
    <w:rsid w:val="006606BF"/>
    <w:rsid w:val="006606DC"/>
    <w:rsid w:val="00660BAE"/>
    <w:rsid w:val="0066111C"/>
    <w:rsid w:val="00661A29"/>
    <w:rsid w:val="00661D14"/>
    <w:rsid w:val="00661D3A"/>
    <w:rsid w:val="0066208B"/>
    <w:rsid w:val="00662B78"/>
    <w:rsid w:val="00662DD4"/>
    <w:rsid w:val="00662F93"/>
    <w:rsid w:val="00663000"/>
    <w:rsid w:val="00663441"/>
    <w:rsid w:val="00664ADE"/>
    <w:rsid w:val="00664C6B"/>
    <w:rsid w:val="00664F3E"/>
    <w:rsid w:val="00665EDC"/>
    <w:rsid w:val="00666361"/>
    <w:rsid w:val="006675E7"/>
    <w:rsid w:val="00667659"/>
    <w:rsid w:val="006679D3"/>
    <w:rsid w:val="00670483"/>
    <w:rsid w:val="006708A4"/>
    <w:rsid w:val="006709CC"/>
    <w:rsid w:val="006713C4"/>
    <w:rsid w:val="00672402"/>
    <w:rsid w:val="0067289B"/>
    <w:rsid w:val="00672A56"/>
    <w:rsid w:val="0067303A"/>
    <w:rsid w:val="006738A0"/>
    <w:rsid w:val="00673919"/>
    <w:rsid w:val="0067554A"/>
    <w:rsid w:val="006763B4"/>
    <w:rsid w:val="006764C1"/>
    <w:rsid w:val="006768E1"/>
    <w:rsid w:val="00676EBC"/>
    <w:rsid w:val="00677483"/>
    <w:rsid w:val="0068033C"/>
    <w:rsid w:val="006808CE"/>
    <w:rsid w:val="0068121A"/>
    <w:rsid w:val="00681E64"/>
    <w:rsid w:val="00682979"/>
    <w:rsid w:val="00682DD4"/>
    <w:rsid w:val="00683593"/>
    <w:rsid w:val="00683D57"/>
    <w:rsid w:val="00684176"/>
    <w:rsid w:val="00684273"/>
    <w:rsid w:val="006850DC"/>
    <w:rsid w:val="006904C8"/>
    <w:rsid w:val="00690E3C"/>
    <w:rsid w:val="006917E1"/>
    <w:rsid w:val="0069209C"/>
    <w:rsid w:val="006922E3"/>
    <w:rsid w:val="00692E24"/>
    <w:rsid w:val="006932E0"/>
    <w:rsid w:val="00693CF3"/>
    <w:rsid w:val="00693F82"/>
    <w:rsid w:val="00694600"/>
    <w:rsid w:val="006949A0"/>
    <w:rsid w:val="00694BC6"/>
    <w:rsid w:val="00695E0F"/>
    <w:rsid w:val="006971AD"/>
    <w:rsid w:val="006972A1"/>
    <w:rsid w:val="00697798"/>
    <w:rsid w:val="006A082C"/>
    <w:rsid w:val="006A0BAB"/>
    <w:rsid w:val="006A0FE9"/>
    <w:rsid w:val="006A211B"/>
    <w:rsid w:val="006A23E9"/>
    <w:rsid w:val="006A37AB"/>
    <w:rsid w:val="006A48A0"/>
    <w:rsid w:val="006A4B23"/>
    <w:rsid w:val="006A4DD7"/>
    <w:rsid w:val="006A5237"/>
    <w:rsid w:val="006A5961"/>
    <w:rsid w:val="006A6418"/>
    <w:rsid w:val="006A66E9"/>
    <w:rsid w:val="006A6FD2"/>
    <w:rsid w:val="006A78E4"/>
    <w:rsid w:val="006B0CFA"/>
    <w:rsid w:val="006B128B"/>
    <w:rsid w:val="006B408B"/>
    <w:rsid w:val="006B4AF9"/>
    <w:rsid w:val="006B4D48"/>
    <w:rsid w:val="006B4DF4"/>
    <w:rsid w:val="006B5D24"/>
    <w:rsid w:val="006B67D4"/>
    <w:rsid w:val="006B74C3"/>
    <w:rsid w:val="006B790B"/>
    <w:rsid w:val="006B7A67"/>
    <w:rsid w:val="006C09BD"/>
    <w:rsid w:val="006C1E4E"/>
    <w:rsid w:val="006C1EEE"/>
    <w:rsid w:val="006C2EDD"/>
    <w:rsid w:val="006C4723"/>
    <w:rsid w:val="006C6B54"/>
    <w:rsid w:val="006C6D56"/>
    <w:rsid w:val="006C7122"/>
    <w:rsid w:val="006C7877"/>
    <w:rsid w:val="006C7D53"/>
    <w:rsid w:val="006C7DB0"/>
    <w:rsid w:val="006D07CD"/>
    <w:rsid w:val="006D0849"/>
    <w:rsid w:val="006D10E2"/>
    <w:rsid w:val="006D2181"/>
    <w:rsid w:val="006D3B43"/>
    <w:rsid w:val="006D4581"/>
    <w:rsid w:val="006D4889"/>
    <w:rsid w:val="006D4A81"/>
    <w:rsid w:val="006D60F4"/>
    <w:rsid w:val="006D64EF"/>
    <w:rsid w:val="006D67FC"/>
    <w:rsid w:val="006D7262"/>
    <w:rsid w:val="006D73FB"/>
    <w:rsid w:val="006D78C7"/>
    <w:rsid w:val="006D7FBA"/>
    <w:rsid w:val="006E06A4"/>
    <w:rsid w:val="006E0C89"/>
    <w:rsid w:val="006E0F1D"/>
    <w:rsid w:val="006E1259"/>
    <w:rsid w:val="006E1BF6"/>
    <w:rsid w:val="006E1F4D"/>
    <w:rsid w:val="006E23E0"/>
    <w:rsid w:val="006E3BDA"/>
    <w:rsid w:val="006E61C7"/>
    <w:rsid w:val="006E644C"/>
    <w:rsid w:val="006E6818"/>
    <w:rsid w:val="006E7315"/>
    <w:rsid w:val="006E7911"/>
    <w:rsid w:val="006E7E59"/>
    <w:rsid w:val="006F067F"/>
    <w:rsid w:val="006F0DAB"/>
    <w:rsid w:val="006F20DC"/>
    <w:rsid w:val="006F260B"/>
    <w:rsid w:val="006F3422"/>
    <w:rsid w:val="006F3649"/>
    <w:rsid w:val="006F470A"/>
    <w:rsid w:val="006F5BAE"/>
    <w:rsid w:val="006F6665"/>
    <w:rsid w:val="0070008C"/>
    <w:rsid w:val="007001DF"/>
    <w:rsid w:val="00700A8A"/>
    <w:rsid w:val="0070168C"/>
    <w:rsid w:val="00701B8B"/>
    <w:rsid w:val="00702174"/>
    <w:rsid w:val="007029B6"/>
    <w:rsid w:val="007035E8"/>
    <w:rsid w:val="007042E4"/>
    <w:rsid w:val="0070553E"/>
    <w:rsid w:val="00705641"/>
    <w:rsid w:val="00705A08"/>
    <w:rsid w:val="00705E4B"/>
    <w:rsid w:val="00707223"/>
    <w:rsid w:val="007074F6"/>
    <w:rsid w:val="007100E9"/>
    <w:rsid w:val="00711EF1"/>
    <w:rsid w:val="00713BAD"/>
    <w:rsid w:val="00715C83"/>
    <w:rsid w:val="00715D57"/>
    <w:rsid w:val="00715D59"/>
    <w:rsid w:val="0071609D"/>
    <w:rsid w:val="0071655D"/>
    <w:rsid w:val="00716A5E"/>
    <w:rsid w:val="00717427"/>
    <w:rsid w:val="007201D1"/>
    <w:rsid w:val="00720B55"/>
    <w:rsid w:val="00720D72"/>
    <w:rsid w:val="0072162D"/>
    <w:rsid w:val="00721E6C"/>
    <w:rsid w:val="00722B73"/>
    <w:rsid w:val="00722BBB"/>
    <w:rsid w:val="00722BDF"/>
    <w:rsid w:val="007230ED"/>
    <w:rsid w:val="007234F2"/>
    <w:rsid w:val="0072387A"/>
    <w:rsid w:val="0072390B"/>
    <w:rsid w:val="00723CF1"/>
    <w:rsid w:val="00723E25"/>
    <w:rsid w:val="00724022"/>
    <w:rsid w:val="00724C82"/>
    <w:rsid w:val="00725298"/>
    <w:rsid w:val="007263D3"/>
    <w:rsid w:val="0072668C"/>
    <w:rsid w:val="00726711"/>
    <w:rsid w:val="00726B09"/>
    <w:rsid w:val="007275FD"/>
    <w:rsid w:val="0073018F"/>
    <w:rsid w:val="0073043F"/>
    <w:rsid w:val="00730490"/>
    <w:rsid w:val="00731312"/>
    <w:rsid w:val="00731489"/>
    <w:rsid w:val="00731D3A"/>
    <w:rsid w:val="007321BB"/>
    <w:rsid w:val="007324D1"/>
    <w:rsid w:val="00732DED"/>
    <w:rsid w:val="00733A56"/>
    <w:rsid w:val="00734239"/>
    <w:rsid w:val="00734609"/>
    <w:rsid w:val="0073466D"/>
    <w:rsid w:val="0073483F"/>
    <w:rsid w:val="00734C97"/>
    <w:rsid w:val="00734ECD"/>
    <w:rsid w:val="0073544A"/>
    <w:rsid w:val="007361D3"/>
    <w:rsid w:val="0073630F"/>
    <w:rsid w:val="007368F7"/>
    <w:rsid w:val="00736CBC"/>
    <w:rsid w:val="00737D0F"/>
    <w:rsid w:val="00740562"/>
    <w:rsid w:val="007405A1"/>
    <w:rsid w:val="00740E9D"/>
    <w:rsid w:val="007413EB"/>
    <w:rsid w:val="00742E55"/>
    <w:rsid w:val="00743244"/>
    <w:rsid w:val="007438F7"/>
    <w:rsid w:val="00743B8D"/>
    <w:rsid w:val="00743C1E"/>
    <w:rsid w:val="00743F2A"/>
    <w:rsid w:val="007445D6"/>
    <w:rsid w:val="00745122"/>
    <w:rsid w:val="00745411"/>
    <w:rsid w:val="007462F1"/>
    <w:rsid w:val="00746CCE"/>
    <w:rsid w:val="007473F4"/>
    <w:rsid w:val="0074797B"/>
    <w:rsid w:val="00747E23"/>
    <w:rsid w:val="00747E87"/>
    <w:rsid w:val="00747F97"/>
    <w:rsid w:val="0075044E"/>
    <w:rsid w:val="007518AC"/>
    <w:rsid w:val="00751E93"/>
    <w:rsid w:val="007550F5"/>
    <w:rsid w:val="00755910"/>
    <w:rsid w:val="007559BB"/>
    <w:rsid w:val="00756B0B"/>
    <w:rsid w:val="007572EB"/>
    <w:rsid w:val="00757579"/>
    <w:rsid w:val="00760659"/>
    <w:rsid w:val="00760E47"/>
    <w:rsid w:val="007615C3"/>
    <w:rsid w:val="007618D0"/>
    <w:rsid w:val="00762482"/>
    <w:rsid w:val="00762AB8"/>
    <w:rsid w:val="007633C7"/>
    <w:rsid w:val="00763412"/>
    <w:rsid w:val="00763D4B"/>
    <w:rsid w:val="007648E5"/>
    <w:rsid w:val="007656C9"/>
    <w:rsid w:val="00767DE2"/>
    <w:rsid w:val="007703FB"/>
    <w:rsid w:val="00770D4F"/>
    <w:rsid w:val="00771200"/>
    <w:rsid w:val="0077134A"/>
    <w:rsid w:val="00771B1D"/>
    <w:rsid w:val="007720C8"/>
    <w:rsid w:val="0077471A"/>
    <w:rsid w:val="00774FE9"/>
    <w:rsid w:val="00775B9F"/>
    <w:rsid w:val="00776561"/>
    <w:rsid w:val="0077690B"/>
    <w:rsid w:val="00776B03"/>
    <w:rsid w:val="00776E2D"/>
    <w:rsid w:val="00776FB2"/>
    <w:rsid w:val="007770AA"/>
    <w:rsid w:val="007771FB"/>
    <w:rsid w:val="007778C3"/>
    <w:rsid w:val="007778E4"/>
    <w:rsid w:val="00777A17"/>
    <w:rsid w:val="00777B81"/>
    <w:rsid w:val="00777E13"/>
    <w:rsid w:val="00777F6C"/>
    <w:rsid w:val="007804C3"/>
    <w:rsid w:val="00780DD3"/>
    <w:rsid w:val="0078155C"/>
    <w:rsid w:val="00781652"/>
    <w:rsid w:val="007824F8"/>
    <w:rsid w:val="00782A96"/>
    <w:rsid w:val="007832EB"/>
    <w:rsid w:val="00783DD1"/>
    <w:rsid w:val="00784271"/>
    <w:rsid w:val="00784669"/>
    <w:rsid w:val="00784688"/>
    <w:rsid w:val="00785BBC"/>
    <w:rsid w:val="00785CEF"/>
    <w:rsid w:val="00786207"/>
    <w:rsid w:val="00786511"/>
    <w:rsid w:val="007879F8"/>
    <w:rsid w:val="00787BA9"/>
    <w:rsid w:val="00790671"/>
    <w:rsid w:val="00790D1A"/>
    <w:rsid w:val="007917F6"/>
    <w:rsid w:val="0079183C"/>
    <w:rsid w:val="00791CE4"/>
    <w:rsid w:val="00791D55"/>
    <w:rsid w:val="00792BF0"/>
    <w:rsid w:val="00792F96"/>
    <w:rsid w:val="007933CA"/>
    <w:rsid w:val="00794536"/>
    <w:rsid w:val="00794731"/>
    <w:rsid w:val="00794BF7"/>
    <w:rsid w:val="00794E5A"/>
    <w:rsid w:val="00795029"/>
    <w:rsid w:val="00795C05"/>
    <w:rsid w:val="00797551"/>
    <w:rsid w:val="0079778C"/>
    <w:rsid w:val="007977C0"/>
    <w:rsid w:val="00797BDE"/>
    <w:rsid w:val="007A1076"/>
    <w:rsid w:val="007A1DD8"/>
    <w:rsid w:val="007A32ED"/>
    <w:rsid w:val="007A38EB"/>
    <w:rsid w:val="007A4CC2"/>
    <w:rsid w:val="007A4EEC"/>
    <w:rsid w:val="007A52A4"/>
    <w:rsid w:val="007A5472"/>
    <w:rsid w:val="007A5AA9"/>
    <w:rsid w:val="007A6260"/>
    <w:rsid w:val="007A6FE2"/>
    <w:rsid w:val="007A7597"/>
    <w:rsid w:val="007A76F1"/>
    <w:rsid w:val="007B041B"/>
    <w:rsid w:val="007B08B4"/>
    <w:rsid w:val="007B20EC"/>
    <w:rsid w:val="007B243C"/>
    <w:rsid w:val="007B2596"/>
    <w:rsid w:val="007B25F8"/>
    <w:rsid w:val="007B2710"/>
    <w:rsid w:val="007B45FE"/>
    <w:rsid w:val="007B47B9"/>
    <w:rsid w:val="007B4877"/>
    <w:rsid w:val="007B4EEF"/>
    <w:rsid w:val="007B51F4"/>
    <w:rsid w:val="007B5B18"/>
    <w:rsid w:val="007B6E13"/>
    <w:rsid w:val="007B7C1D"/>
    <w:rsid w:val="007C08A6"/>
    <w:rsid w:val="007C195C"/>
    <w:rsid w:val="007C27F0"/>
    <w:rsid w:val="007C3747"/>
    <w:rsid w:val="007C43E1"/>
    <w:rsid w:val="007C453C"/>
    <w:rsid w:val="007C5D51"/>
    <w:rsid w:val="007C6E10"/>
    <w:rsid w:val="007C79A3"/>
    <w:rsid w:val="007C7BC8"/>
    <w:rsid w:val="007C7E34"/>
    <w:rsid w:val="007D0074"/>
    <w:rsid w:val="007D1065"/>
    <w:rsid w:val="007D1571"/>
    <w:rsid w:val="007D1E75"/>
    <w:rsid w:val="007D2031"/>
    <w:rsid w:val="007D2366"/>
    <w:rsid w:val="007D23EC"/>
    <w:rsid w:val="007D2542"/>
    <w:rsid w:val="007D2F59"/>
    <w:rsid w:val="007D35A5"/>
    <w:rsid w:val="007D4D8E"/>
    <w:rsid w:val="007D5310"/>
    <w:rsid w:val="007D538D"/>
    <w:rsid w:val="007D6A38"/>
    <w:rsid w:val="007D6B56"/>
    <w:rsid w:val="007D7206"/>
    <w:rsid w:val="007D7980"/>
    <w:rsid w:val="007D798A"/>
    <w:rsid w:val="007D7C51"/>
    <w:rsid w:val="007D7DA0"/>
    <w:rsid w:val="007E0588"/>
    <w:rsid w:val="007E09ED"/>
    <w:rsid w:val="007E0A8A"/>
    <w:rsid w:val="007E154F"/>
    <w:rsid w:val="007E162D"/>
    <w:rsid w:val="007E1804"/>
    <w:rsid w:val="007E19B8"/>
    <w:rsid w:val="007E25A9"/>
    <w:rsid w:val="007E3679"/>
    <w:rsid w:val="007E4F1F"/>
    <w:rsid w:val="007E6095"/>
    <w:rsid w:val="007E6432"/>
    <w:rsid w:val="007E647C"/>
    <w:rsid w:val="007E68A2"/>
    <w:rsid w:val="007E6A3E"/>
    <w:rsid w:val="007E7757"/>
    <w:rsid w:val="007E77FA"/>
    <w:rsid w:val="007E7C3A"/>
    <w:rsid w:val="007F05D2"/>
    <w:rsid w:val="007F0BD5"/>
    <w:rsid w:val="007F0D39"/>
    <w:rsid w:val="007F1125"/>
    <w:rsid w:val="007F143B"/>
    <w:rsid w:val="007F1A3D"/>
    <w:rsid w:val="007F1EA1"/>
    <w:rsid w:val="007F2230"/>
    <w:rsid w:val="007F3828"/>
    <w:rsid w:val="007F3E60"/>
    <w:rsid w:val="007F3F64"/>
    <w:rsid w:val="007F4413"/>
    <w:rsid w:val="007F4731"/>
    <w:rsid w:val="007F47D1"/>
    <w:rsid w:val="007F507D"/>
    <w:rsid w:val="007F5853"/>
    <w:rsid w:val="007F5B2E"/>
    <w:rsid w:val="007F5CB5"/>
    <w:rsid w:val="007F5ED2"/>
    <w:rsid w:val="007F5FAC"/>
    <w:rsid w:val="007F72AE"/>
    <w:rsid w:val="007F7828"/>
    <w:rsid w:val="007F7902"/>
    <w:rsid w:val="00800063"/>
    <w:rsid w:val="00800C46"/>
    <w:rsid w:val="00801032"/>
    <w:rsid w:val="008018F8"/>
    <w:rsid w:val="008024A8"/>
    <w:rsid w:val="0080302C"/>
    <w:rsid w:val="00805088"/>
    <w:rsid w:val="0080576D"/>
    <w:rsid w:val="0080585F"/>
    <w:rsid w:val="00805B6C"/>
    <w:rsid w:val="00805DE8"/>
    <w:rsid w:val="00805FDF"/>
    <w:rsid w:val="00806512"/>
    <w:rsid w:val="008100FE"/>
    <w:rsid w:val="00810F68"/>
    <w:rsid w:val="00810FAF"/>
    <w:rsid w:val="00810FE7"/>
    <w:rsid w:val="00811744"/>
    <w:rsid w:val="0081181C"/>
    <w:rsid w:val="008122ED"/>
    <w:rsid w:val="00812714"/>
    <w:rsid w:val="00813F18"/>
    <w:rsid w:val="00813F38"/>
    <w:rsid w:val="008154D3"/>
    <w:rsid w:val="00815739"/>
    <w:rsid w:val="008158ED"/>
    <w:rsid w:val="00815FD6"/>
    <w:rsid w:val="0081616D"/>
    <w:rsid w:val="008165E1"/>
    <w:rsid w:val="00816F43"/>
    <w:rsid w:val="00817522"/>
    <w:rsid w:val="0082002F"/>
    <w:rsid w:val="00820E12"/>
    <w:rsid w:val="0082164E"/>
    <w:rsid w:val="00821730"/>
    <w:rsid w:val="00822925"/>
    <w:rsid w:val="00822A7E"/>
    <w:rsid w:val="00822D5F"/>
    <w:rsid w:val="00823F61"/>
    <w:rsid w:val="0082446A"/>
    <w:rsid w:val="00824D5B"/>
    <w:rsid w:val="00825B67"/>
    <w:rsid w:val="00826E0F"/>
    <w:rsid w:val="00826E72"/>
    <w:rsid w:val="008276CB"/>
    <w:rsid w:val="00830CF9"/>
    <w:rsid w:val="00830E92"/>
    <w:rsid w:val="0083159A"/>
    <w:rsid w:val="00831A62"/>
    <w:rsid w:val="00832451"/>
    <w:rsid w:val="0083360E"/>
    <w:rsid w:val="00833F2C"/>
    <w:rsid w:val="00834985"/>
    <w:rsid w:val="00835062"/>
    <w:rsid w:val="00835581"/>
    <w:rsid w:val="0083595E"/>
    <w:rsid w:val="0083703C"/>
    <w:rsid w:val="0083780A"/>
    <w:rsid w:val="00840725"/>
    <w:rsid w:val="0084141B"/>
    <w:rsid w:val="00841450"/>
    <w:rsid w:val="00841E1E"/>
    <w:rsid w:val="008430C9"/>
    <w:rsid w:val="00844585"/>
    <w:rsid w:val="00844DAD"/>
    <w:rsid w:val="00845F46"/>
    <w:rsid w:val="00846D9D"/>
    <w:rsid w:val="008477EE"/>
    <w:rsid w:val="00847E9E"/>
    <w:rsid w:val="008506FB"/>
    <w:rsid w:val="00850FA2"/>
    <w:rsid w:val="008517F0"/>
    <w:rsid w:val="00852498"/>
    <w:rsid w:val="00852741"/>
    <w:rsid w:val="008528F7"/>
    <w:rsid w:val="00853165"/>
    <w:rsid w:val="008534AC"/>
    <w:rsid w:val="00853CD6"/>
    <w:rsid w:val="0085503B"/>
    <w:rsid w:val="00855850"/>
    <w:rsid w:val="00856293"/>
    <w:rsid w:val="00856733"/>
    <w:rsid w:val="00856780"/>
    <w:rsid w:val="00856A1B"/>
    <w:rsid w:val="00860F7B"/>
    <w:rsid w:val="0086106C"/>
    <w:rsid w:val="008612EB"/>
    <w:rsid w:val="00861B0E"/>
    <w:rsid w:val="0086346C"/>
    <w:rsid w:val="008635FD"/>
    <w:rsid w:val="00863A8C"/>
    <w:rsid w:val="00864112"/>
    <w:rsid w:val="00864BF1"/>
    <w:rsid w:val="00864F15"/>
    <w:rsid w:val="00866EE3"/>
    <w:rsid w:val="00866F6E"/>
    <w:rsid w:val="00867F52"/>
    <w:rsid w:val="0087074C"/>
    <w:rsid w:val="00870871"/>
    <w:rsid w:val="0087094D"/>
    <w:rsid w:val="00870F5B"/>
    <w:rsid w:val="00871E03"/>
    <w:rsid w:val="00872314"/>
    <w:rsid w:val="00873677"/>
    <w:rsid w:val="008760DC"/>
    <w:rsid w:val="008765B3"/>
    <w:rsid w:val="00876B79"/>
    <w:rsid w:val="00876C65"/>
    <w:rsid w:val="008800E6"/>
    <w:rsid w:val="00880179"/>
    <w:rsid w:val="00880233"/>
    <w:rsid w:val="0088040C"/>
    <w:rsid w:val="00880D9E"/>
    <w:rsid w:val="00880DF8"/>
    <w:rsid w:val="00880E93"/>
    <w:rsid w:val="00881963"/>
    <w:rsid w:val="00881DD9"/>
    <w:rsid w:val="00881F24"/>
    <w:rsid w:val="008822CC"/>
    <w:rsid w:val="00882A2A"/>
    <w:rsid w:val="00882CF1"/>
    <w:rsid w:val="00884A87"/>
    <w:rsid w:val="008860A0"/>
    <w:rsid w:val="0088730E"/>
    <w:rsid w:val="00887B3F"/>
    <w:rsid w:val="0089039C"/>
    <w:rsid w:val="008904B0"/>
    <w:rsid w:val="0089056F"/>
    <w:rsid w:val="00890C4E"/>
    <w:rsid w:val="00890D59"/>
    <w:rsid w:val="0089232B"/>
    <w:rsid w:val="008925AB"/>
    <w:rsid w:val="00893C04"/>
    <w:rsid w:val="00893F30"/>
    <w:rsid w:val="0089403E"/>
    <w:rsid w:val="00894C0C"/>
    <w:rsid w:val="00895420"/>
    <w:rsid w:val="008957B2"/>
    <w:rsid w:val="00895A6D"/>
    <w:rsid w:val="00896CFB"/>
    <w:rsid w:val="00896FAB"/>
    <w:rsid w:val="0089763B"/>
    <w:rsid w:val="008A1E15"/>
    <w:rsid w:val="008A212F"/>
    <w:rsid w:val="008A2463"/>
    <w:rsid w:val="008A2812"/>
    <w:rsid w:val="008A4089"/>
    <w:rsid w:val="008A4571"/>
    <w:rsid w:val="008A49F8"/>
    <w:rsid w:val="008A52D5"/>
    <w:rsid w:val="008A564E"/>
    <w:rsid w:val="008A6B29"/>
    <w:rsid w:val="008A6C36"/>
    <w:rsid w:val="008A6D99"/>
    <w:rsid w:val="008A6EB4"/>
    <w:rsid w:val="008B05AD"/>
    <w:rsid w:val="008B0B24"/>
    <w:rsid w:val="008B0CEC"/>
    <w:rsid w:val="008B1CA8"/>
    <w:rsid w:val="008B205E"/>
    <w:rsid w:val="008B2D0C"/>
    <w:rsid w:val="008B2D3F"/>
    <w:rsid w:val="008B2DC1"/>
    <w:rsid w:val="008B367F"/>
    <w:rsid w:val="008B38C5"/>
    <w:rsid w:val="008B444F"/>
    <w:rsid w:val="008B4C9E"/>
    <w:rsid w:val="008B5B84"/>
    <w:rsid w:val="008B61F9"/>
    <w:rsid w:val="008B6C6A"/>
    <w:rsid w:val="008B6F1D"/>
    <w:rsid w:val="008B72F3"/>
    <w:rsid w:val="008B750F"/>
    <w:rsid w:val="008B75ED"/>
    <w:rsid w:val="008B7DF8"/>
    <w:rsid w:val="008B7F12"/>
    <w:rsid w:val="008C0000"/>
    <w:rsid w:val="008C0005"/>
    <w:rsid w:val="008C00C3"/>
    <w:rsid w:val="008C09B6"/>
    <w:rsid w:val="008C0DA8"/>
    <w:rsid w:val="008C107B"/>
    <w:rsid w:val="008C11E1"/>
    <w:rsid w:val="008C1D25"/>
    <w:rsid w:val="008C225F"/>
    <w:rsid w:val="008C26A2"/>
    <w:rsid w:val="008C2F87"/>
    <w:rsid w:val="008C39D7"/>
    <w:rsid w:val="008C402E"/>
    <w:rsid w:val="008C46B8"/>
    <w:rsid w:val="008C487F"/>
    <w:rsid w:val="008C5869"/>
    <w:rsid w:val="008C6319"/>
    <w:rsid w:val="008C6693"/>
    <w:rsid w:val="008C6BFC"/>
    <w:rsid w:val="008D0DEE"/>
    <w:rsid w:val="008D0EEA"/>
    <w:rsid w:val="008D125A"/>
    <w:rsid w:val="008D23DA"/>
    <w:rsid w:val="008D4385"/>
    <w:rsid w:val="008D44F3"/>
    <w:rsid w:val="008D523C"/>
    <w:rsid w:val="008D5B36"/>
    <w:rsid w:val="008D6389"/>
    <w:rsid w:val="008D7075"/>
    <w:rsid w:val="008D7771"/>
    <w:rsid w:val="008D784F"/>
    <w:rsid w:val="008E0715"/>
    <w:rsid w:val="008E1C7D"/>
    <w:rsid w:val="008E27B1"/>
    <w:rsid w:val="008E3175"/>
    <w:rsid w:val="008E426E"/>
    <w:rsid w:val="008E4A70"/>
    <w:rsid w:val="008E4E07"/>
    <w:rsid w:val="008E5770"/>
    <w:rsid w:val="008E5E8C"/>
    <w:rsid w:val="008E6251"/>
    <w:rsid w:val="008E6D0E"/>
    <w:rsid w:val="008E797A"/>
    <w:rsid w:val="008F0E93"/>
    <w:rsid w:val="008F17BF"/>
    <w:rsid w:val="008F2248"/>
    <w:rsid w:val="008F2849"/>
    <w:rsid w:val="008F2DB8"/>
    <w:rsid w:val="008F2E90"/>
    <w:rsid w:val="008F4381"/>
    <w:rsid w:val="008F4947"/>
    <w:rsid w:val="008F5130"/>
    <w:rsid w:val="008F527A"/>
    <w:rsid w:val="008F585C"/>
    <w:rsid w:val="008F612E"/>
    <w:rsid w:val="008F79AF"/>
    <w:rsid w:val="00901B6B"/>
    <w:rsid w:val="00901D12"/>
    <w:rsid w:val="00902843"/>
    <w:rsid w:val="009028C2"/>
    <w:rsid w:val="00902B6B"/>
    <w:rsid w:val="00902C12"/>
    <w:rsid w:val="009032A0"/>
    <w:rsid w:val="00903940"/>
    <w:rsid w:val="00903945"/>
    <w:rsid w:val="00904484"/>
    <w:rsid w:val="009050B5"/>
    <w:rsid w:val="0090599B"/>
    <w:rsid w:val="0090794D"/>
    <w:rsid w:val="00910F28"/>
    <w:rsid w:val="00911924"/>
    <w:rsid w:val="0091270C"/>
    <w:rsid w:val="00912D4C"/>
    <w:rsid w:val="00913640"/>
    <w:rsid w:val="00913DC6"/>
    <w:rsid w:val="0091405F"/>
    <w:rsid w:val="00914F72"/>
    <w:rsid w:val="00915D5A"/>
    <w:rsid w:val="00916BC2"/>
    <w:rsid w:val="00916DA3"/>
    <w:rsid w:val="00916E8D"/>
    <w:rsid w:val="0092001C"/>
    <w:rsid w:val="009205E4"/>
    <w:rsid w:val="0092085B"/>
    <w:rsid w:val="00921645"/>
    <w:rsid w:val="0092181E"/>
    <w:rsid w:val="0092229F"/>
    <w:rsid w:val="00922375"/>
    <w:rsid w:val="00922BC7"/>
    <w:rsid w:val="009230C2"/>
    <w:rsid w:val="009242C6"/>
    <w:rsid w:val="009245F9"/>
    <w:rsid w:val="0092462B"/>
    <w:rsid w:val="00924AB8"/>
    <w:rsid w:val="00925100"/>
    <w:rsid w:val="00925C01"/>
    <w:rsid w:val="00926750"/>
    <w:rsid w:val="00930080"/>
    <w:rsid w:val="00930AD2"/>
    <w:rsid w:val="00930E96"/>
    <w:rsid w:val="00931DEA"/>
    <w:rsid w:val="009320E3"/>
    <w:rsid w:val="0093226F"/>
    <w:rsid w:val="00932FCB"/>
    <w:rsid w:val="0093385A"/>
    <w:rsid w:val="00933A32"/>
    <w:rsid w:val="0093472C"/>
    <w:rsid w:val="00934779"/>
    <w:rsid w:val="00934896"/>
    <w:rsid w:val="00936003"/>
    <w:rsid w:val="0093738B"/>
    <w:rsid w:val="00937739"/>
    <w:rsid w:val="0093778E"/>
    <w:rsid w:val="00940076"/>
    <w:rsid w:val="00940131"/>
    <w:rsid w:val="0094014C"/>
    <w:rsid w:val="0094290E"/>
    <w:rsid w:val="009432AA"/>
    <w:rsid w:val="009439B2"/>
    <w:rsid w:val="0094409A"/>
    <w:rsid w:val="00945483"/>
    <w:rsid w:val="00946062"/>
    <w:rsid w:val="00946759"/>
    <w:rsid w:val="0094757E"/>
    <w:rsid w:val="0094777A"/>
    <w:rsid w:val="009502BD"/>
    <w:rsid w:val="009507B2"/>
    <w:rsid w:val="00950A54"/>
    <w:rsid w:val="0095225B"/>
    <w:rsid w:val="00952786"/>
    <w:rsid w:val="00952E14"/>
    <w:rsid w:val="00952E3D"/>
    <w:rsid w:val="00953CD5"/>
    <w:rsid w:val="009541EE"/>
    <w:rsid w:val="009549C0"/>
    <w:rsid w:val="00954C40"/>
    <w:rsid w:val="00954CFA"/>
    <w:rsid w:val="009550C2"/>
    <w:rsid w:val="00955E11"/>
    <w:rsid w:val="00956A99"/>
    <w:rsid w:val="009574D0"/>
    <w:rsid w:val="00957A9A"/>
    <w:rsid w:val="00957C25"/>
    <w:rsid w:val="00960581"/>
    <w:rsid w:val="00961714"/>
    <w:rsid w:val="00961CB6"/>
    <w:rsid w:val="00962666"/>
    <w:rsid w:val="00962AA4"/>
    <w:rsid w:val="00964B24"/>
    <w:rsid w:val="00964D03"/>
    <w:rsid w:val="00966D0E"/>
    <w:rsid w:val="00970176"/>
    <w:rsid w:val="00970A07"/>
    <w:rsid w:val="00970E25"/>
    <w:rsid w:val="009722AF"/>
    <w:rsid w:val="00972E89"/>
    <w:rsid w:val="0097367D"/>
    <w:rsid w:val="0097380D"/>
    <w:rsid w:val="00973D60"/>
    <w:rsid w:val="00973DCB"/>
    <w:rsid w:val="009747EA"/>
    <w:rsid w:val="00974A2E"/>
    <w:rsid w:val="00974C34"/>
    <w:rsid w:val="0097512D"/>
    <w:rsid w:val="00975384"/>
    <w:rsid w:val="00975E9D"/>
    <w:rsid w:val="009762B6"/>
    <w:rsid w:val="00977DDC"/>
    <w:rsid w:val="00977E72"/>
    <w:rsid w:val="0098004C"/>
    <w:rsid w:val="00980C23"/>
    <w:rsid w:val="00981447"/>
    <w:rsid w:val="009814BC"/>
    <w:rsid w:val="0098265C"/>
    <w:rsid w:val="0098340F"/>
    <w:rsid w:val="00983E85"/>
    <w:rsid w:val="00984559"/>
    <w:rsid w:val="009850CE"/>
    <w:rsid w:val="00985EFB"/>
    <w:rsid w:val="00987E44"/>
    <w:rsid w:val="00987EC9"/>
    <w:rsid w:val="009904F1"/>
    <w:rsid w:val="00990EFD"/>
    <w:rsid w:val="00991150"/>
    <w:rsid w:val="009912B5"/>
    <w:rsid w:val="00991311"/>
    <w:rsid w:val="0099145B"/>
    <w:rsid w:val="00991D50"/>
    <w:rsid w:val="00992BA4"/>
    <w:rsid w:val="00995805"/>
    <w:rsid w:val="009965C5"/>
    <w:rsid w:val="00997F3A"/>
    <w:rsid w:val="009A0B92"/>
    <w:rsid w:val="009A0B9A"/>
    <w:rsid w:val="009A1966"/>
    <w:rsid w:val="009A1DB1"/>
    <w:rsid w:val="009A1DE8"/>
    <w:rsid w:val="009A231C"/>
    <w:rsid w:val="009A2387"/>
    <w:rsid w:val="009A2614"/>
    <w:rsid w:val="009A356B"/>
    <w:rsid w:val="009A3859"/>
    <w:rsid w:val="009A4A7B"/>
    <w:rsid w:val="009A4D03"/>
    <w:rsid w:val="009A4FDA"/>
    <w:rsid w:val="009A5301"/>
    <w:rsid w:val="009B128C"/>
    <w:rsid w:val="009B12D4"/>
    <w:rsid w:val="009B1D17"/>
    <w:rsid w:val="009B1D6F"/>
    <w:rsid w:val="009B1E9C"/>
    <w:rsid w:val="009B2364"/>
    <w:rsid w:val="009B3A2B"/>
    <w:rsid w:val="009B43FB"/>
    <w:rsid w:val="009B6565"/>
    <w:rsid w:val="009B71FA"/>
    <w:rsid w:val="009B72F9"/>
    <w:rsid w:val="009B760E"/>
    <w:rsid w:val="009B7997"/>
    <w:rsid w:val="009C0066"/>
    <w:rsid w:val="009C0B63"/>
    <w:rsid w:val="009C1987"/>
    <w:rsid w:val="009C1AD8"/>
    <w:rsid w:val="009C1BC4"/>
    <w:rsid w:val="009C1EE2"/>
    <w:rsid w:val="009C23D1"/>
    <w:rsid w:val="009C2AF5"/>
    <w:rsid w:val="009C2F39"/>
    <w:rsid w:val="009C31CE"/>
    <w:rsid w:val="009C3D3C"/>
    <w:rsid w:val="009C4240"/>
    <w:rsid w:val="009C452C"/>
    <w:rsid w:val="009C475D"/>
    <w:rsid w:val="009C577B"/>
    <w:rsid w:val="009C5C64"/>
    <w:rsid w:val="009C69D2"/>
    <w:rsid w:val="009C6DA9"/>
    <w:rsid w:val="009C6F30"/>
    <w:rsid w:val="009C7710"/>
    <w:rsid w:val="009C7C10"/>
    <w:rsid w:val="009D0E1D"/>
    <w:rsid w:val="009D0E31"/>
    <w:rsid w:val="009D0EB9"/>
    <w:rsid w:val="009D190A"/>
    <w:rsid w:val="009D1ABD"/>
    <w:rsid w:val="009D2BAA"/>
    <w:rsid w:val="009D2F8D"/>
    <w:rsid w:val="009D3554"/>
    <w:rsid w:val="009D38E3"/>
    <w:rsid w:val="009D38EF"/>
    <w:rsid w:val="009D3A2B"/>
    <w:rsid w:val="009D3BA3"/>
    <w:rsid w:val="009D40DD"/>
    <w:rsid w:val="009D4854"/>
    <w:rsid w:val="009D4ABD"/>
    <w:rsid w:val="009D50D8"/>
    <w:rsid w:val="009D53F4"/>
    <w:rsid w:val="009D582E"/>
    <w:rsid w:val="009D5C79"/>
    <w:rsid w:val="009D6392"/>
    <w:rsid w:val="009D69F4"/>
    <w:rsid w:val="009D6AD3"/>
    <w:rsid w:val="009D6C29"/>
    <w:rsid w:val="009D6F2A"/>
    <w:rsid w:val="009D6F2D"/>
    <w:rsid w:val="009D7129"/>
    <w:rsid w:val="009D71C6"/>
    <w:rsid w:val="009D7836"/>
    <w:rsid w:val="009D7EC9"/>
    <w:rsid w:val="009E0314"/>
    <w:rsid w:val="009E1F54"/>
    <w:rsid w:val="009E1F67"/>
    <w:rsid w:val="009E219F"/>
    <w:rsid w:val="009E46C7"/>
    <w:rsid w:val="009E6EE9"/>
    <w:rsid w:val="009F01E7"/>
    <w:rsid w:val="009F03AA"/>
    <w:rsid w:val="009F0511"/>
    <w:rsid w:val="009F079C"/>
    <w:rsid w:val="009F0939"/>
    <w:rsid w:val="009F1231"/>
    <w:rsid w:val="009F1B14"/>
    <w:rsid w:val="009F3138"/>
    <w:rsid w:val="009F3A8C"/>
    <w:rsid w:val="009F45B9"/>
    <w:rsid w:val="009F4B76"/>
    <w:rsid w:val="009F5361"/>
    <w:rsid w:val="009F59BE"/>
    <w:rsid w:val="009F62C6"/>
    <w:rsid w:val="009F65AE"/>
    <w:rsid w:val="009F730A"/>
    <w:rsid w:val="009F7970"/>
    <w:rsid w:val="00A00868"/>
    <w:rsid w:val="00A00BFC"/>
    <w:rsid w:val="00A01901"/>
    <w:rsid w:val="00A01DCF"/>
    <w:rsid w:val="00A027FE"/>
    <w:rsid w:val="00A029D7"/>
    <w:rsid w:val="00A029E2"/>
    <w:rsid w:val="00A0390E"/>
    <w:rsid w:val="00A04775"/>
    <w:rsid w:val="00A05998"/>
    <w:rsid w:val="00A05D10"/>
    <w:rsid w:val="00A06159"/>
    <w:rsid w:val="00A063D2"/>
    <w:rsid w:val="00A068D8"/>
    <w:rsid w:val="00A06E11"/>
    <w:rsid w:val="00A07076"/>
    <w:rsid w:val="00A075A2"/>
    <w:rsid w:val="00A104A5"/>
    <w:rsid w:val="00A10828"/>
    <w:rsid w:val="00A10A92"/>
    <w:rsid w:val="00A113D0"/>
    <w:rsid w:val="00A11C8D"/>
    <w:rsid w:val="00A11D8B"/>
    <w:rsid w:val="00A11FAF"/>
    <w:rsid w:val="00A1249C"/>
    <w:rsid w:val="00A145BF"/>
    <w:rsid w:val="00A14B4D"/>
    <w:rsid w:val="00A14EF0"/>
    <w:rsid w:val="00A175AD"/>
    <w:rsid w:val="00A17876"/>
    <w:rsid w:val="00A2007B"/>
    <w:rsid w:val="00A2170D"/>
    <w:rsid w:val="00A22909"/>
    <w:rsid w:val="00A24D0C"/>
    <w:rsid w:val="00A24E97"/>
    <w:rsid w:val="00A25FC9"/>
    <w:rsid w:val="00A26FF8"/>
    <w:rsid w:val="00A272D7"/>
    <w:rsid w:val="00A273EC"/>
    <w:rsid w:val="00A27694"/>
    <w:rsid w:val="00A27FE4"/>
    <w:rsid w:val="00A3087F"/>
    <w:rsid w:val="00A30C42"/>
    <w:rsid w:val="00A30D0D"/>
    <w:rsid w:val="00A30E47"/>
    <w:rsid w:val="00A31554"/>
    <w:rsid w:val="00A3296C"/>
    <w:rsid w:val="00A330BA"/>
    <w:rsid w:val="00A3506A"/>
    <w:rsid w:val="00A35961"/>
    <w:rsid w:val="00A36412"/>
    <w:rsid w:val="00A364E9"/>
    <w:rsid w:val="00A3660F"/>
    <w:rsid w:val="00A36FE9"/>
    <w:rsid w:val="00A3791A"/>
    <w:rsid w:val="00A37EE7"/>
    <w:rsid w:val="00A40829"/>
    <w:rsid w:val="00A41030"/>
    <w:rsid w:val="00A42FF7"/>
    <w:rsid w:val="00A43062"/>
    <w:rsid w:val="00A435F1"/>
    <w:rsid w:val="00A436C1"/>
    <w:rsid w:val="00A43B5F"/>
    <w:rsid w:val="00A442D7"/>
    <w:rsid w:val="00A44CA1"/>
    <w:rsid w:val="00A4556D"/>
    <w:rsid w:val="00A455C2"/>
    <w:rsid w:val="00A45B0F"/>
    <w:rsid w:val="00A464A8"/>
    <w:rsid w:val="00A46AC8"/>
    <w:rsid w:val="00A46D7E"/>
    <w:rsid w:val="00A5001F"/>
    <w:rsid w:val="00A51174"/>
    <w:rsid w:val="00A511E7"/>
    <w:rsid w:val="00A522F8"/>
    <w:rsid w:val="00A52813"/>
    <w:rsid w:val="00A52B15"/>
    <w:rsid w:val="00A53466"/>
    <w:rsid w:val="00A5349A"/>
    <w:rsid w:val="00A536A0"/>
    <w:rsid w:val="00A53CEA"/>
    <w:rsid w:val="00A54232"/>
    <w:rsid w:val="00A54A0D"/>
    <w:rsid w:val="00A54D31"/>
    <w:rsid w:val="00A54F3E"/>
    <w:rsid w:val="00A55603"/>
    <w:rsid w:val="00A556FD"/>
    <w:rsid w:val="00A557DC"/>
    <w:rsid w:val="00A56566"/>
    <w:rsid w:val="00A56B0D"/>
    <w:rsid w:val="00A56CC2"/>
    <w:rsid w:val="00A57AD8"/>
    <w:rsid w:val="00A57FD1"/>
    <w:rsid w:val="00A60A68"/>
    <w:rsid w:val="00A60E95"/>
    <w:rsid w:val="00A60ED1"/>
    <w:rsid w:val="00A6120A"/>
    <w:rsid w:val="00A62396"/>
    <w:rsid w:val="00A62BFD"/>
    <w:rsid w:val="00A63BB9"/>
    <w:rsid w:val="00A64EF8"/>
    <w:rsid w:val="00A65455"/>
    <w:rsid w:val="00A65F70"/>
    <w:rsid w:val="00A66029"/>
    <w:rsid w:val="00A66220"/>
    <w:rsid w:val="00A66A4B"/>
    <w:rsid w:val="00A671D9"/>
    <w:rsid w:val="00A67C0E"/>
    <w:rsid w:val="00A67EB4"/>
    <w:rsid w:val="00A700F8"/>
    <w:rsid w:val="00A715FB"/>
    <w:rsid w:val="00A71BFF"/>
    <w:rsid w:val="00A72ACA"/>
    <w:rsid w:val="00A72DA4"/>
    <w:rsid w:val="00A7319F"/>
    <w:rsid w:val="00A739F7"/>
    <w:rsid w:val="00A73CDB"/>
    <w:rsid w:val="00A743C3"/>
    <w:rsid w:val="00A74800"/>
    <w:rsid w:val="00A74A59"/>
    <w:rsid w:val="00A74A90"/>
    <w:rsid w:val="00A75F48"/>
    <w:rsid w:val="00A7679B"/>
    <w:rsid w:val="00A7687C"/>
    <w:rsid w:val="00A76893"/>
    <w:rsid w:val="00A76A0D"/>
    <w:rsid w:val="00A76C45"/>
    <w:rsid w:val="00A771FF"/>
    <w:rsid w:val="00A802D8"/>
    <w:rsid w:val="00A8030A"/>
    <w:rsid w:val="00A80CFA"/>
    <w:rsid w:val="00A816F6"/>
    <w:rsid w:val="00A8334F"/>
    <w:rsid w:val="00A83498"/>
    <w:rsid w:val="00A83A19"/>
    <w:rsid w:val="00A83A32"/>
    <w:rsid w:val="00A84004"/>
    <w:rsid w:val="00A84269"/>
    <w:rsid w:val="00A844BA"/>
    <w:rsid w:val="00A847D1"/>
    <w:rsid w:val="00A84D48"/>
    <w:rsid w:val="00A853F5"/>
    <w:rsid w:val="00A8594F"/>
    <w:rsid w:val="00A8699D"/>
    <w:rsid w:val="00A909B5"/>
    <w:rsid w:val="00A9193C"/>
    <w:rsid w:val="00A9218F"/>
    <w:rsid w:val="00A9257E"/>
    <w:rsid w:val="00A93FB4"/>
    <w:rsid w:val="00A94198"/>
    <w:rsid w:val="00A95CDB"/>
    <w:rsid w:val="00A95D83"/>
    <w:rsid w:val="00A95E42"/>
    <w:rsid w:val="00A96F2A"/>
    <w:rsid w:val="00A976F4"/>
    <w:rsid w:val="00AA0272"/>
    <w:rsid w:val="00AA1BAA"/>
    <w:rsid w:val="00AA1D01"/>
    <w:rsid w:val="00AA29D5"/>
    <w:rsid w:val="00AA2CF2"/>
    <w:rsid w:val="00AA3179"/>
    <w:rsid w:val="00AA3673"/>
    <w:rsid w:val="00AA602E"/>
    <w:rsid w:val="00AA6957"/>
    <w:rsid w:val="00AA737F"/>
    <w:rsid w:val="00AA7E12"/>
    <w:rsid w:val="00AA7F3A"/>
    <w:rsid w:val="00AB0E0D"/>
    <w:rsid w:val="00AB1254"/>
    <w:rsid w:val="00AB17DA"/>
    <w:rsid w:val="00AB206B"/>
    <w:rsid w:val="00AB2115"/>
    <w:rsid w:val="00AB303E"/>
    <w:rsid w:val="00AB3047"/>
    <w:rsid w:val="00AB3560"/>
    <w:rsid w:val="00AB42A6"/>
    <w:rsid w:val="00AB492D"/>
    <w:rsid w:val="00AB50AB"/>
    <w:rsid w:val="00AB5435"/>
    <w:rsid w:val="00AB5E00"/>
    <w:rsid w:val="00AB613B"/>
    <w:rsid w:val="00AB61EF"/>
    <w:rsid w:val="00AB63FB"/>
    <w:rsid w:val="00AB788C"/>
    <w:rsid w:val="00AC0387"/>
    <w:rsid w:val="00AC0B45"/>
    <w:rsid w:val="00AC1EC6"/>
    <w:rsid w:val="00AC25AD"/>
    <w:rsid w:val="00AC3679"/>
    <w:rsid w:val="00AC3D51"/>
    <w:rsid w:val="00AC426F"/>
    <w:rsid w:val="00AC4B51"/>
    <w:rsid w:val="00AC4CC5"/>
    <w:rsid w:val="00AC4E5C"/>
    <w:rsid w:val="00AC567B"/>
    <w:rsid w:val="00AC56D2"/>
    <w:rsid w:val="00AC7B29"/>
    <w:rsid w:val="00AD0334"/>
    <w:rsid w:val="00AD0B78"/>
    <w:rsid w:val="00AD0CA8"/>
    <w:rsid w:val="00AD29C7"/>
    <w:rsid w:val="00AD32AA"/>
    <w:rsid w:val="00AD339F"/>
    <w:rsid w:val="00AD35DB"/>
    <w:rsid w:val="00AD3B44"/>
    <w:rsid w:val="00AD3D15"/>
    <w:rsid w:val="00AD402B"/>
    <w:rsid w:val="00AD4898"/>
    <w:rsid w:val="00AD50FD"/>
    <w:rsid w:val="00AD5E35"/>
    <w:rsid w:val="00AD6660"/>
    <w:rsid w:val="00AD7346"/>
    <w:rsid w:val="00AD7CAE"/>
    <w:rsid w:val="00AD7ED0"/>
    <w:rsid w:val="00AE011C"/>
    <w:rsid w:val="00AE0726"/>
    <w:rsid w:val="00AE19CE"/>
    <w:rsid w:val="00AE1B04"/>
    <w:rsid w:val="00AE271D"/>
    <w:rsid w:val="00AE3279"/>
    <w:rsid w:val="00AE39F6"/>
    <w:rsid w:val="00AE3A19"/>
    <w:rsid w:val="00AE4697"/>
    <w:rsid w:val="00AE4AC7"/>
    <w:rsid w:val="00AE74FD"/>
    <w:rsid w:val="00AE78C3"/>
    <w:rsid w:val="00AE7EDD"/>
    <w:rsid w:val="00AE7FD2"/>
    <w:rsid w:val="00AF06AD"/>
    <w:rsid w:val="00AF162C"/>
    <w:rsid w:val="00AF1774"/>
    <w:rsid w:val="00AF1C0A"/>
    <w:rsid w:val="00AF2383"/>
    <w:rsid w:val="00AF312D"/>
    <w:rsid w:val="00AF3261"/>
    <w:rsid w:val="00AF3303"/>
    <w:rsid w:val="00AF4642"/>
    <w:rsid w:val="00AF4813"/>
    <w:rsid w:val="00AF5591"/>
    <w:rsid w:val="00AF60EB"/>
    <w:rsid w:val="00AF69A1"/>
    <w:rsid w:val="00AF6A1C"/>
    <w:rsid w:val="00AF718E"/>
    <w:rsid w:val="00AF7225"/>
    <w:rsid w:val="00AF7667"/>
    <w:rsid w:val="00AF7B6A"/>
    <w:rsid w:val="00B0090A"/>
    <w:rsid w:val="00B01E79"/>
    <w:rsid w:val="00B04BBF"/>
    <w:rsid w:val="00B05327"/>
    <w:rsid w:val="00B05619"/>
    <w:rsid w:val="00B05A1A"/>
    <w:rsid w:val="00B06266"/>
    <w:rsid w:val="00B0671F"/>
    <w:rsid w:val="00B071C4"/>
    <w:rsid w:val="00B10545"/>
    <w:rsid w:val="00B111C0"/>
    <w:rsid w:val="00B11333"/>
    <w:rsid w:val="00B11637"/>
    <w:rsid w:val="00B11928"/>
    <w:rsid w:val="00B1229D"/>
    <w:rsid w:val="00B124D3"/>
    <w:rsid w:val="00B12662"/>
    <w:rsid w:val="00B12796"/>
    <w:rsid w:val="00B1333B"/>
    <w:rsid w:val="00B13622"/>
    <w:rsid w:val="00B1369C"/>
    <w:rsid w:val="00B1371A"/>
    <w:rsid w:val="00B15AD5"/>
    <w:rsid w:val="00B15BA2"/>
    <w:rsid w:val="00B15F96"/>
    <w:rsid w:val="00B16124"/>
    <w:rsid w:val="00B16D5C"/>
    <w:rsid w:val="00B17480"/>
    <w:rsid w:val="00B1778D"/>
    <w:rsid w:val="00B20514"/>
    <w:rsid w:val="00B20EDD"/>
    <w:rsid w:val="00B212DD"/>
    <w:rsid w:val="00B226BA"/>
    <w:rsid w:val="00B227A2"/>
    <w:rsid w:val="00B22FEA"/>
    <w:rsid w:val="00B2347D"/>
    <w:rsid w:val="00B2375D"/>
    <w:rsid w:val="00B2397A"/>
    <w:rsid w:val="00B239DC"/>
    <w:rsid w:val="00B23A7B"/>
    <w:rsid w:val="00B23A8E"/>
    <w:rsid w:val="00B23B81"/>
    <w:rsid w:val="00B24304"/>
    <w:rsid w:val="00B24C4C"/>
    <w:rsid w:val="00B252ED"/>
    <w:rsid w:val="00B25628"/>
    <w:rsid w:val="00B2568D"/>
    <w:rsid w:val="00B272AD"/>
    <w:rsid w:val="00B27374"/>
    <w:rsid w:val="00B310D3"/>
    <w:rsid w:val="00B313AE"/>
    <w:rsid w:val="00B329DE"/>
    <w:rsid w:val="00B32A15"/>
    <w:rsid w:val="00B33A60"/>
    <w:rsid w:val="00B34930"/>
    <w:rsid w:val="00B34D12"/>
    <w:rsid w:val="00B350F2"/>
    <w:rsid w:val="00B36EA4"/>
    <w:rsid w:val="00B36F8A"/>
    <w:rsid w:val="00B37652"/>
    <w:rsid w:val="00B400EB"/>
    <w:rsid w:val="00B40EF3"/>
    <w:rsid w:val="00B41097"/>
    <w:rsid w:val="00B4114D"/>
    <w:rsid w:val="00B4115C"/>
    <w:rsid w:val="00B41CCA"/>
    <w:rsid w:val="00B41F11"/>
    <w:rsid w:val="00B43CE4"/>
    <w:rsid w:val="00B43D04"/>
    <w:rsid w:val="00B440ED"/>
    <w:rsid w:val="00B44389"/>
    <w:rsid w:val="00B45931"/>
    <w:rsid w:val="00B4652A"/>
    <w:rsid w:val="00B4670C"/>
    <w:rsid w:val="00B4687F"/>
    <w:rsid w:val="00B504C4"/>
    <w:rsid w:val="00B511C9"/>
    <w:rsid w:val="00B51783"/>
    <w:rsid w:val="00B520BB"/>
    <w:rsid w:val="00B532A7"/>
    <w:rsid w:val="00B53544"/>
    <w:rsid w:val="00B53BDC"/>
    <w:rsid w:val="00B53DE7"/>
    <w:rsid w:val="00B53EC7"/>
    <w:rsid w:val="00B541D0"/>
    <w:rsid w:val="00B542CD"/>
    <w:rsid w:val="00B54E84"/>
    <w:rsid w:val="00B5606B"/>
    <w:rsid w:val="00B56681"/>
    <w:rsid w:val="00B572D7"/>
    <w:rsid w:val="00B57817"/>
    <w:rsid w:val="00B57C71"/>
    <w:rsid w:val="00B603DF"/>
    <w:rsid w:val="00B60570"/>
    <w:rsid w:val="00B60E40"/>
    <w:rsid w:val="00B611ED"/>
    <w:rsid w:val="00B612E6"/>
    <w:rsid w:val="00B61342"/>
    <w:rsid w:val="00B6157F"/>
    <w:rsid w:val="00B6291C"/>
    <w:rsid w:val="00B62D46"/>
    <w:rsid w:val="00B630E3"/>
    <w:rsid w:val="00B63707"/>
    <w:rsid w:val="00B63D6F"/>
    <w:rsid w:val="00B63FD8"/>
    <w:rsid w:val="00B640FA"/>
    <w:rsid w:val="00B64B80"/>
    <w:rsid w:val="00B65292"/>
    <w:rsid w:val="00B65AD7"/>
    <w:rsid w:val="00B65C57"/>
    <w:rsid w:val="00B65E24"/>
    <w:rsid w:val="00B6743C"/>
    <w:rsid w:val="00B67AB1"/>
    <w:rsid w:val="00B706FF"/>
    <w:rsid w:val="00B70763"/>
    <w:rsid w:val="00B729FD"/>
    <w:rsid w:val="00B73639"/>
    <w:rsid w:val="00B73935"/>
    <w:rsid w:val="00B73A50"/>
    <w:rsid w:val="00B74600"/>
    <w:rsid w:val="00B75158"/>
    <w:rsid w:val="00B75228"/>
    <w:rsid w:val="00B75317"/>
    <w:rsid w:val="00B75823"/>
    <w:rsid w:val="00B75BB0"/>
    <w:rsid w:val="00B76F35"/>
    <w:rsid w:val="00B77328"/>
    <w:rsid w:val="00B77ABE"/>
    <w:rsid w:val="00B81BBE"/>
    <w:rsid w:val="00B82168"/>
    <w:rsid w:val="00B83CDF"/>
    <w:rsid w:val="00B84B3C"/>
    <w:rsid w:val="00B84D77"/>
    <w:rsid w:val="00B8724C"/>
    <w:rsid w:val="00B90B8F"/>
    <w:rsid w:val="00B91628"/>
    <w:rsid w:val="00B91E34"/>
    <w:rsid w:val="00B9224A"/>
    <w:rsid w:val="00B92B2D"/>
    <w:rsid w:val="00B92BE4"/>
    <w:rsid w:val="00B92E74"/>
    <w:rsid w:val="00B92E80"/>
    <w:rsid w:val="00B92EAC"/>
    <w:rsid w:val="00B933B7"/>
    <w:rsid w:val="00B94356"/>
    <w:rsid w:val="00B94745"/>
    <w:rsid w:val="00B94D5D"/>
    <w:rsid w:val="00B95763"/>
    <w:rsid w:val="00B9662F"/>
    <w:rsid w:val="00B96CA7"/>
    <w:rsid w:val="00B97302"/>
    <w:rsid w:val="00BA0032"/>
    <w:rsid w:val="00BA0AB8"/>
    <w:rsid w:val="00BA0B4C"/>
    <w:rsid w:val="00BA167A"/>
    <w:rsid w:val="00BA197A"/>
    <w:rsid w:val="00BA2C49"/>
    <w:rsid w:val="00BA2E34"/>
    <w:rsid w:val="00BA3031"/>
    <w:rsid w:val="00BA3B84"/>
    <w:rsid w:val="00BA3FAF"/>
    <w:rsid w:val="00BA4496"/>
    <w:rsid w:val="00BA4752"/>
    <w:rsid w:val="00BA4D8B"/>
    <w:rsid w:val="00BA554C"/>
    <w:rsid w:val="00BA56B0"/>
    <w:rsid w:val="00BA59D7"/>
    <w:rsid w:val="00BA5A00"/>
    <w:rsid w:val="00BA5ED7"/>
    <w:rsid w:val="00BA7490"/>
    <w:rsid w:val="00BB0727"/>
    <w:rsid w:val="00BB0D66"/>
    <w:rsid w:val="00BB14EC"/>
    <w:rsid w:val="00BB1B56"/>
    <w:rsid w:val="00BB3A15"/>
    <w:rsid w:val="00BB3F9B"/>
    <w:rsid w:val="00BB40EB"/>
    <w:rsid w:val="00BB40F3"/>
    <w:rsid w:val="00BB429C"/>
    <w:rsid w:val="00BB4C43"/>
    <w:rsid w:val="00BB4C79"/>
    <w:rsid w:val="00BB61E3"/>
    <w:rsid w:val="00BB678A"/>
    <w:rsid w:val="00BB7334"/>
    <w:rsid w:val="00BB7455"/>
    <w:rsid w:val="00BB74B0"/>
    <w:rsid w:val="00BB7E04"/>
    <w:rsid w:val="00BB7F52"/>
    <w:rsid w:val="00BC1055"/>
    <w:rsid w:val="00BC1668"/>
    <w:rsid w:val="00BC2B57"/>
    <w:rsid w:val="00BC2DD9"/>
    <w:rsid w:val="00BC35BB"/>
    <w:rsid w:val="00BC3974"/>
    <w:rsid w:val="00BC3A73"/>
    <w:rsid w:val="00BC45D4"/>
    <w:rsid w:val="00BC4D85"/>
    <w:rsid w:val="00BC54E4"/>
    <w:rsid w:val="00BC5E24"/>
    <w:rsid w:val="00BC60C4"/>
    <w:rsid w:val="00BC6269"/>
    <w:rsid w:val="00BC626C"/>
    <w:rsid w:val="00BC6700"/>
    <w:rsid w:val="00BC6A40"/>
    <w:rsid w:val="00BC73F4"/>
    <w:rsid w:val="00BC7EB2"/>
    <w:rsid w:val="00BD0A1E"/>
    <w:rsid w:val="00BD0B63"/>
    <w:rsid w:val="00BD0D72"/>
    <w:rsid w:val="00BD1A73"/>
    <w:rsid w:val="00BD2B24"/>
    <w:rsid w:val="00BD3880"/>
    <w:rsid w:val="00BD4153"/>
    <w:rsid w:val="00BD49F2"/>
    <w:rsid w:val="00BD5996"/>
    <w:rsid w:val="00BD61E2"/>
    <w:rsid w:val="00BD6413"/>
    <w:rsid w:val="00BD6572"/>
    <w:rsid w:val="00BD68BA"/>
    <w:rsid w:val="00BD6D85"/>
    <w:rsid w:val="00BD712E"/>
    <w:rsid w:val="00BD7369"/>
    <w:rsid w:val="00BD7455"/>
    <w:rsid w:val="00BD7EF3"/>
    <w:rsid w:val="00BE070B"/>
    <w:rsid w:val="00BE134D"/>
    <w:rsid w:val="00BE1636"/>
    <w:rsid w:val="00BE1B05"/>
    <w:rsid w:val="00BE1B1B"/>
    <w:rsid w:val="00BE1E01"/>
    <w:rsid w:val="00BE3E2C"/>
    <w:rsid w:val="00BE63AE"/>
    <w:rsid w:val="00BE71E1"/>
    <w:rsid w:val="00BE74C3"/>
    <w:rsid w:val="00BE7557"/>
    <w:rsid w:val="00BE7568"/>
    <w:rsid w:val="00BF0203"/>
    <w:rsid w:val="00BF0C4A"/>
    <w:rsid w:val="00BF1D3E"/>
    <w:rsid w:val="00BF2A5F"/>
    <w:rsid w:val="00BF3880"/>
    <w:rsid w:val="00BF38C9"/>
    <w:rsid w:val="00BF431A"/>
    <w:rsid w:val="00BF48CA"/>
    <w:rsid w:val="00BF491C"/>
    <w:rsid w:val="00BF5841"/>
    <w:rsid w:val="00BF6A45"/>
    <w:rsid w:val="00BF7308"/>
    <w:rsid w:val="00BF7D82"/>
    <w:rsid w:val="00BF7DC4"/>
    <w:rsid w:val="00C0069C"/>
    <w:rsid w:val="00C00808"/>
    <w:rsid w:val="00C008B1"/>
    <w:rsid w:val="00C00A15"/>
    <w:rsid w:val="00C00BBD"/>
    <w:rsid w:val="00C011DF"/>
    <w:rsid w:val="00C01B3A"/>
    <w:rsid w:val="00C01CF0"/>
    <w:rsid w:val="00C02B7E"/>
    <w:rsid w:val="00C02C89"/>
    <w:rsid w:val="00C02D9A"/>
    <w:rsid w:val="00C032D5"/>
    <w:rsid w:val="00C0398C"/>
    <w:rsid w:val="00C03F35"/>
    <w:rsid w:val="00C043AA"/>
    <w:rsid w:val="00C04EB5"/>
    <w:rsid w:val="00C0616F"/>
    <w:rsid w:val="00C0677C"/>
    <w:rsid w:val="00C0690F"/>
    <w:rsid w:val="00C06C5E"/>
    <w:rsid w:val="00C070E1"/>
    <w:rsid w:val="00C073B2"/>
    <w:rsid w:val="00C074FE"/>
    <w:rsid w:val="00C07A3F"/>
    <w:rsid w:val="00C07AB4"/>
    <w:rsid w:val="00C108A1"/>
    <w:rsid w:val="00C11449"/>
    <w:rsid w:val="00C11651"/>
    <w:rsid w:val="00C130C5"/>
    <w:rsid w:val="00C137D2"/>
    <w:rsid w:val="00C13FD8"/>
    <w:rsid w:val="00C140F4"/>
    <w:rsid w:val="00C143DB"/>
    <w:rsid w:val="00C14757"/>
    <w:rsid w:val="00C15981"/>
    <w:rsid w:val="00C16122"/>
    <w:rsid w:val="00C17E92"/>
    <w:rsid w:val="00C20321"/>
    <w:rsid w:val="00C21198"/>
    <w:rsid w:val="00C2186A"/>
    <w:rsid w:val="00C235F5"/>
    <w:rsid w:val="00C24510"/>
    <w:rsid w:val="00C24FB2"/>
    <w:rsid w:val="00C2509C"/>
    <w:rsid w:val="00C2592D"/>
    <w:rsid w:val="00C2644E"/>
    <w:rsid w:val="00C2773E"/>
    <w:rsid w:val="00C2790A"/>
    <w:rsid w:val="00C30563"/>
    <w:rsid w:val="00C30E82"/>
    <w:rsid w:val="00C31745"/>
    <w:rsid w:val="00C3177C"/>
    <w:rsid w:val="00C339A3"/>
    <w:rsid w:val="00C33EA7"/>
    <w:rsid w:val="00C35B25"/>
    <w:rsid w:val="00C3614A"/>
    <w:rsid w:val="00C36831"/>
    <w:rsid w:val="00C3768D"/>
    <w:rsid w:val="00C37A67"/>
    <w:rsid w:val="00C40642"/>
    <w:rsid w:val="00C417DC"/>
    <w:rsid w:val="00C41AED"/>
    <w:rsid w:val="00C4213B"/>
    <w:rsid w:val="00C42999"/>
    <w:rsid w:val="00C42D9F"/>
    <w:rsid w:val="00C433CA"/>
    <w:rsid w:val="00C44446"/>
    <w:rsid w:val="00C44829"/>
    <w:rsid w:val="00C456F0"/>
    <w:rsid w:val="00C458A6"/>
    <w:rsid w:val="00C4636D"/>
    <w:rsid w:val="00C4643C"/>
    <w:rsid w:val="00C4661D"/>
    <w:rsid w:val="00C466DA"/>
    <w:rsid w:val="00C46AF5"/>
    <w:rsid w:val="00C505FB"/>
    <w:rsid w:val="00C506A8"/>
    <w:rsid w:val="00C50AFA"/>
    <w:rsid w:val="00C50B77"/>
    <w:rsid w:val="00C51543"/>
    <w:rsid w:val="00C5190E"/>
    <w:rsid w:val="00C51D20"/>
    <w:rsid w:val="00C52202"/>
    <w:rsid w:val="00C53A9A"/>
    <w:rsid w:val="00C5523C"/>
    <w:rsid w:val="00C562D3"/>
    <w:rsid w:val="00C56C4F"/>
    <w:rsid w:val="00C56DC5"/>
    <w:rsid w:val="00C578EE"/>
    <w:rsid w:val="00C600CE"/>
    <w:rsid w:val="00C6043D"/>
    <w:rsid w:val="00C60EEC"/>
    <w:rsid w:val="00C618B2"/>
    <w:rsid w:val="00C618C2"/>
    <w:rsid w:val="00C61AD4"/>
    <w:rsid w:val="00C61F4D"/>
    <w:rsid w:val="00C6340E"/>
    <w:rsid w:val="00C63F75"/>
    <w:rsid w:val="00C640EE"/>
    <w:rsid w:val="00C6436E"/>
    <w:rsid w:val="00C6468D"/>
    <w:rsid w:val="00C655B3"/>
    <w:rsid w:val="00C706CC"/>
    <w:rsid w:val="00C71250"/>
    <w:rsid w:val="00C7148E"/>
    <w:rsid w:val="00C72273"/>
    <w:rsid w:val="00C72C9F"/>
    <w:rsid w:val="00C73A82"/>
    <w:rsid w:val="00C73B4E"/>
    <w:rsid w:val="00C73EE7"/>
    <w:rsid w:val="00C74EE9"/>
    <w:rsid w:val="00C755E7"/>
    <w:rsid w:val="00C75680"/>
    <w:rsid w:val="00C75B2B"/>
    <w:rsid w:val="00C7723D"/>
    <w:rsid w:val="00C773D7"/>
    <w:rsid w:val="00C77C26"/>
    <w:rsid w:val="00C77D42"/>
    <w:rsid w:val="00C80459"/>
    <w:rsid w:val="00C817AB"/>
    <w:rsid w:val="00C81822"/>
    <w:rsid w:val="00C81C69"/>
    <w:rsid w:val="00C8363E"/>
    <w:rsid w:val="00C83786"/>
    <w:rsid w:val="00C839F2"/>
    <w:rsid w:val="00C8409B"/>
    <w:rsid w:val="00C8468E"/>
    <w:rsid w:val="00C852E8"/>
    <w:rsid w:val="00C85CE1"/>
    <w:rsid w:val="00C85CFD"/>
    <w:rsid w:val="00C86390"/>
    <w:rsid w:val="00C90D78"/>
    <w:rsid w:val="00C91642"/>
    <w:rsid w:val="00C91AB2"/>
    <w:rsid w:val="00C92259"/>
    <w:rsid w:val="00C92294"/>
    <w:rsid w:val="00C92512"/>
    <w:rsid w:val="00C92890"/>
    <w:rsid w:val="00C92CC4"/>
    <w:rsid w:val="00C932B8"/>
    <w:rsid w:val="00C9543D"/>
    <w:rsid w:val="00C959F3"/>
    <w:rsid w:val="00C95E19"/>
    <w:rsid w:val="00C95FEC"/>
    <w:rsid w:val="00C96263"/>
    <w:rsid w:val="00C97E86"/>
    <w:rsid w:val="00CA0A82"/>
    <w:rsid w:val="00CA0B19"/>
    <w:rsid w:val="00CA1183"/>
    <w:rsid w:val="00CA18B2"/>
    <w:rsid w:val="00CA1E5F"/>
    <w:rsid w:val="00CA2F8F"/>
    <w:rsid w:val="00CA3C73"/>
    <w:rsid w:val="00CA47DA"/>
    <w:rsid w:val="00CA4B3F"/>
    <w:rsid w:val="00CA4C1D"/>
    <w:rsid w:val="00CA4E88"/>
    <w:rsid w:val="00CA502E"/>
    <w:rsid w:val="00CA574E"/>
    <w:rsid w:val="00CA6086"/>
    <w:rsid w:val="00CA613D"/>
    <w:rsid w:val="00CA74ED"/>
    <w:rsid w:val="00CB01CD"/>
    <w:rsid w:val="00CB03DF"/>
    <w:rsid w:val="00CB040E"/>
    <w:rsid w:val="00CB0847"/>
    <w:rsid w:val="00CB0EB4"/>
    <w:rsid w:val="00CB1376"/>
    <w:rsid w:val="00CB26EB"/>
    <w:rsid w:val="00CB2C36"/>
    <w:rsid w:val="00CB2EC8"/>
    <w:rsid w:val="00CB3591"/>
    <w:rsid w:val="00CB36F8"/>
    <w:rsid w:val="00CB40F0"/>
    <w:rsid w:val="00CB4281"/>
    <w:rsid w:val="00CB47E7"/>
    <w:rsid w:val="00CB4837"/>
    <w:rsid w:val="00CB75BA"/>
    <w:rsid w:val="00CB7910"/>
    <w:rsid w:val="00CC0031"/>
    <w:rsid w:val="00CC16D8"/>
    <w:rsid w:val="00CC1B0F"/>
    <w:rsid w:val="00CC1F41"/>
    <w:rsid w:val="00CC2062"/>
    <w:rsid w:val="00CC21E7"/>
    <w:rsid w:val="00CC298D"/>
    <w:rsid w:val="00CC29B3"/>
    <w:rsid w:val="00CC2A1F"/>
    <w:rsid w:val="00CC2C23"/>
    <w:rsid w:val="00CC5269"/>
    <w:rsid w:val="00CC5540"/>
    <w:rsid w:val="00CC57BF"/>
    <w:rsid w:val="00CC6007"/>
    <w:rsid w:val="00CC602F"/>
    <w:rsid w:val="00CC782F"/>
    <w:rsid w:val="00CD14E7"/>
    <w:rsid w:val="00CD26CC"/>
    <w:rsid w:val="00CD2FD7"/>
    <w:rsid w:val="00CD4DD4"/>
    <w:rsid w:val="00CD5908"/>
    <w:rsid w:val="00CD5EFB"/>
    <w:rsid w:val="00CD66A7"/>
    <w:rsid w:val="00CD7114"/>
    <w:rsid w:val="00CD750D"/>
    <w:rsid w:val="00CD79F7"/>
    <w:rsid w:val="00CD7B24"/>
    <w:rsid w:val="00CE0E13"/>
    <w:rsid w:val="00CE153F"/>
    <w:rsid w:val="00CE1F8A"/>
    <w:rsid w:val="00CE3F4D"/>
    <w:rsid w:val="00CE4904"/>
    <w:rsid w:val="00CE4EE7"/>
    <w:rsid w:val="00CE5045"/>
    <w:rsid w:val="00CE52B9"/>
    <w:rsid w:val="00CE5FFD"/>
    <w:rsid w:val="00CE7710"/>
    <w:rsid w:val="00CE7A6A"/>
    <w:rsid w:val="00CE7D6C"/>
    <w:rsid w:val="00CF009C"/>
    <w:rsid w:val="00CF1118"/>
    <w:rsid w:val="00CF2142"/>
    <w:rsid w:val="00CF25F2"/>
    <w:rsid w:val="00CF2D0B"/>
    <w:rsid w:val="00CF3D76"/>
    <w:rsid w:val="00CF3F18"/>
    <w:rsid w:val="00CF4197"/>
    <w:rsid w:val="00CF453D"/>
    <w:rsid w:val="00CF5750"/>
    <w:rsid w:val="00CF5B96"/>
    <w:rsid w:val="00CF5D22"/>
    <w:rsid w:val="00CF6E5C"/>
    <w:rsid w:val="00CF7C21"/>
    <w:rsid w:val="00CF7C76"/>
    <w:rsid w:val="00CF7CE6"/>
    <w:rsid w:val="00D0009F"/>
    <w:rsid w:val="00D004B2"/>
    <w:rsid w:val="00D01FC7"/>
    <w:rsid w:val="00D028A3"/>
    <w:rsid w:val="00D04077"/>
    <w:rsid w:val="00D046A7"/>
    <w:rsid w:val="00D04CD7"/>
    <w:rsid w:val="00D05665"/>
    <w:rsid w:val="00D05EAF"/>
    <w:rsid w:val="00D06195"/>
    <w:rsid w:val="00D06525"/>
    <w:rsid w:val="00D067F3"/>
    <w:rsid w:val="00D06860"/>
    <w:rsid w:val="00D07F54"/>
    <w:rsid w:val="00D10BB3"/>
    <w:rsid w:val="00D1107F"/>
    <w:rsid w:val="00D110BD"/>
    <w:rsid w:val="00D11334"/>
    <w:rsid w:val="00D11B63"/>
    <w:rsid w:val="00D12FF6"/>
    <w:rsid w:val="00D1300B"/>
    <w:rsid w:val="00D1379B"/>
    <w:rsid w:val="00D141F9"/>
    <w:rsid w:val="00D151B7"/>
    <w:rsid w:val="00D1551F"/>
    <w:rsid w:val="00D16180"/>
    <w:rsid w:val="00D169CD"/>
    <w:rsid w:val="00D16D1E"/>
    <w:rsid w:val="00D1764A"/>
    <w:rsid w:val="00D20FAE"/>
    <w:rsid w:val="00D21186"/>
    <w:rsid w:val="00D235E2"/>
    <w:rsid w:val="00D2377C"/>
    <w:rsid w:val="00D23DF3"/>
    <w:rsid w:val="00D23F7A"/>
    <w:rsid w:val="00D241B1"/>
    <w:rsid w:val="00D24EDB"/>
    <w:rsid w:val="00D25117"/>
    <w:rsid w:val="00D30C61"/>
    <w:rsid w:val="00D31044"/>
    <w:rsid w:val="00D32055"/>
    <w:rsid w:val="00D3237F"/>
    <w:rsid w:val="00D323E7"/>
    <w:rsid w:val="00D32A3A"/>
    <w:rsid w:val="00D32E48"/>
    <w:rsid w:val="00D332D2"/>
    <w:rsid w:val="00D3362A"/>
    <w:rsid w:val="00D33706"/>
    <w:rsid w:val="00D33A44"/>
    <w:rsid w:val="00D33E5C"/>
    <w:rsid w:val="00D33FDB"/>
    <w:rsid w:val="00D34C46"/>
    <w:rsid w:val="00D34D9E"/>
    <w:rsid w:val="00D34FC0"/>
    <w:rsid w:val="00D361F2"/>
    <w:rsid w:val="00D36AAA"/>
    <w:rsid w:val="00D36B3C"/>
    <w:rsid w:val="00D36DDA"/>
    <w:rsid w:val="00D372A5"/>
    <w:rsid w:val="00D373A1"/>
    <w:rsid w:val="00D3781C"/>
    <w:rsid w:val="00D37C9A"/>
    <w:rsid w:val="00D404AF"/>
    <w:rsid w:val="00D40E60"/>
    <w:rsid w:val="00D41DE5"/>
    <w:rsid w:val="00D41E31"/>
    <w:rsid w:val="00D41F9A"/>
    <w:rsid w:val="00D437E2"/>
    <w:rsid w:val="00D43CAB"/>
    <w:rsid w:val="00D43CC3"/>
    <w:rsid w:val="00D464F5"/>
    <w:rsid w:val="00D46640"/>
    <w:rsid w:val="00D46D70"/>
    <w:rsid w:val="00D47164"/>
    <w:rsid w:val="00D473F7"/>
    <w:rsid w:val="00D476B8"/>
    <w:rsid w:val="00D47FFC"/>
    <w:rsid w:val="00D50119"/>
    <w:rsid w:val="00D5186A"/>
    <w:rsid w:val="00D51CDE"/>
    <w:rsid w:val="00D52554"/>
    <w:rsid w:val="00D5263C"/>
    <w:rsid w:val="00D527EC"/>
    <w:rsid w:val="00D52B21"/>
    <w:rsid w:val="00D52E79"/>
    <w:rsid w:val="00D534B2"/>
    <w:rsid w:val="00D53568"/>
    <w:rsid w:val="00D54374"/>
    <w:rsid w:val="00D54574"/>
    <w:rsid w:val="00D54CD3"/>
    <w:rsid w:val="00D55352"/>
    <w:rsid w:val="00D555DC"/>
    <w:rsid w:val="00D56DC1"/>
    <w:rsid w:val="00D571D0"/>
    <w:rsid w:val="00D576E3"/>
    <w:rsid w:val="00D579F2"/>
    <w:rsid w:val="00D57FD4"/>
    <w:rsid w:val="00D60464"/>
    <w:rsid w:val="00D60906"/>
    <w:rsid w:val="00D61073"/>
    <w:rsid w:val="00D623F5"/>
    <w:rsid w:val="00D625F5"/>
    <w:rsid w:val="00D62B39"/>
    <w:rsid w:val="00D630EF"/>
    <w:rsid w:val="00D6339D"/>
    <w:rsid w:val="00D633BE"/>
    <w:rsid w:val="00D6346F"/>
    <w:rsid w:val="00D63493"/>
    <w:rsid w:val="00D638A6"/>
    <w:rsid w:val="00D63C4A"/>
    <w:rsid w:val="00D640C9"/>
    <w:rsid w:val="00D64EAF"/>
    <w:rsid w:val="00D64F39"/>
    <w:rsid w:val="00D65713"/>
    <w:rsid w:val="00D660CA"/>
    <w:rsid w:val="00D66136"/>
    <w:rsid w:val="00D67052"/>
    <w:rsid w:val="00D6705D"/>
    <w:rsid w:val="00D7129B"/>
    <w:rsid w:val="00D71B1E"/>
    <w:rsid w:val="00D72327"/>
    <w:rsid w:val="00D72365"/>
    <w:rsid w:val="00D72958"/>
    <w:rsid w:val="00D72A16"/>
    <w:rsid w:val="00D72B24"/>
    <w:rsid w:val="00D72FE7"/>
    <w:rsid w:val="00D742FD"/>
    <w:rsid w:val="00D74EC1"/>
    <w:rsid w:val="00D752B8"/>
    <w:rsid w:val="00D75E2D"/>
    <w:rsid w:val="00D76149"/>
    <w:rsid w:val="00D76985"/>
    <w:rsid w:val="00D77B03"/>
    <w:rsid w:val="00D77D4E"/>
    <w:rsid w:val="00D80A50"/>
    <w:rsid w:val="00D80AEA"/>
    <w:rsid w:val="00D80EE4"/>
    <w:rsid w:val="00D81480"/>
    <w:rsid w:val="00D8190A"/>
    <w:rsid w:val="00D819A5"/>
    <w:rsid w:val="00D82624"/>
    <w:rsid w:val="00D83273"/>
    <w:rsid w:val="00D83681"/>
    <w:rsid w:val="00D839EC"/>
    <w:rsid w:val="00D83A40"/>
    <w:rsid w:val="00D8470E"/>
    <w:rsid w:val="00D84E93"/>
    <w:rsid w:val="00D850D3"/>
    <w:rsid w:val="00D85618"/>
    <w:rsid w:val="00D85D15"/>
    <w:rsid w:val="00D86899"/>
    <w:rsid w:val="00D90740"/>
    <w:rsid w:val="00D90D4B"/>
    <w:rsid w:val="00D91A82"/>
    <w:rsid w:val="00D927C9"/>
    <w:rsid w:val="00D92B18"/>
    <w:rsid w:val="00D93686"/>
    <w:rsid w:val="00D9389E"/>
    <w:rsid w:val="00D93DC0"/>
    <w:rsid w:val="00D94670"/>
    <w:rsid w:val="00D95A01"/>
    <w:rsid w:val="00D95FD1"/>
    <w:rsid w:val="00D961EE"/>
    <w:rsid w:val="00D9650A"/>
    <w:rsid w:val="00D974DB"/>
    <w:rsid w:val="00D97886"/>
    <w:rsid w:val="00D97926"/>
    <w:rsid w:val="00D97984"/>
    <w:rsid w:val="00D97A47"/>
    <w:rsid w:val="00D97C84"/>
    <w:rsid w:val="00D97FD9"/>
    <w:rsid w:val="00DA1162"/>
    <w:rsid w:val="00DA1D58"/>
    <w:rsid w:val="00DA21F4"/>
    <w:rsid w:val="00DA247A"/>
    <w:rsid w:val="00DA31F0"/>
    <w:rsid w:val="00DA3949"/>
    <w:rsid w:val="00DA3E60"/>
    <w:rsid w:val="00DA554B"/>
    <w:rsid w:val="00DA59CA"/>
    <w:rsid w:val="00DA5B5D"/>
    <w:rsid w:val="00DA5E82"/>
    <w:rsid w:val="00DA7028"/>
    <w:rsid w:val="00DB14F9"/>
    <w:rsid w:val="00DB15C5"/>
    <w:rsid w:val="00DB1666"/>
    <w:rsid w:val="00DB1789"/>
    <w:rsid w:val="00DB289C"/>
    <w:rsid w:val="00DB29E9"/>
    <w:rsid w:val="00DB2CA7"/>
    <w:rsid w:val="00DB3170"/>
    <w:rsid w:val="00DB35FD"/>
    <w:rsid w:val="00DB4395"/>
    <w:rsid w:val="00DB4761"/>
    <w:rsid w:val="00DB4C39"/>
    <w:rsid w:val="00DB4FE9"/>
    <w:rsid w:val="00DB516E"/>
    <w:rsid w:val="00DB5883"/>
    <w:rsid w:val="00DB69DF"/>
    <w:rsid w:val="00DB6AF9"/>
    <w:rsid w:val="00DB7F4E"/>
    <w:rsid w:val="00DC08E9"/>
    <w:rsid w:val="00DC271C"/>
    <w:rsid w:val="00DC366B"/>
    <w:rsid w:val="00DC3B45"/>
    <w:rsid w:val="00DC4424"/>
    <w:rsid w:val="00DC4F96"/>
    <w:rsid w:val="00DC524C"/>
    <w:rsid w:val="00DC545D"/>
    <w:rsid w:val="00DC57A9"/>
    <w:rsid w:val="00DC5B5A"/>
    <w:rsid w:val="00DC6CCA"/>
    <w:rsid w:val="00DC7360"/>
    <w:rsid w:val="00DC79AF"/>
    <w:rsid w:val="00DD0B67"/>
    <w:rsid w:val="00DD1A75"/>
    <w:rsid w:val="00DD2798"/>
    <w:rsid w:val="00DD3B20"/>
    <w:rsid w:val="00DD3C1D"/>
    <w:rsid w:val="00DD413F"/>
    <w:rsid w:val="00DD4747"/>
    <w:rsid w:val="00DD6500"/>
    <w:rsid w:val="00DD6A93"/>
    <w:rsid w:val="00DD6E69"/>
    <w:rsid w:val="00DD7456"/>
    <w:rsid w:val="00DE022D"/>
    <w:rsid w:val="00DE0AFC"/>
    <w:rsid w:val="00DE10DA"/>
    <w:rsid w:val="00DE17DF"/>
    <w:rsid w:val="00DE1DF1"/>
    <w:rsid w:val="00DE2375"/>
    <w:rsid w:val="00DE2869"/>
    <w:rsid w:val="00DE28AA"/>
    <w:rsid w:val="00DE2969"/>
    <w:rsid w:val="00DE2B77"/>
    <w:rsid w:val="00DE2DB2"/>
    <w:rsid w:val="00DE3F4C"/>
    <w:rsid w:val="00DE5B94"/>
    <w:rsid w:val="00DE68D4"/>
    <w:rsid w:val="00DE75C3"/>
    <w:rsid w:val="00DE7856"/>
    <w:rsid w:val="00DE7E69"/>
    <w:rsid w:val="00DF1AA5"/>
    <w:rsid w:val="00DF1EE0"/>
    <w:rsid w:val="00DF232D"/>
    <w:rsid w:val="00DF2A19"/>
    <w:rsid w:val="00DF3268"/>
    <w:rsid w:val="00DF3FC1"/>
    <w:rsid w:val="00DF4691"/>
    <w:rsid w:val="00DF5597"/>
    <w:rsid w:val="00DF5E32"/>
    <w:rsid w:val="00DF6CA6"/>
    <w:rsid w:val="00DF7267"/>
    <w:rsid w:val="00DF775E"/>
    <w:rsid w:val="00DF7E35"/>
    <w:rsid w:val="00E00522"/>
    <w:rsid w:val="00E00BE8"/>
    <w:rsid w:val="00E018AA"/>
    <w:rsid w:val="00E02E72"/>
    <w:rsid w:val="00E035D9"/>
    <w:rsid w:val="00E047FC"/>
    <w:rsid w:val="00E04B52"/>
    <w:rsid w:val="00E04EEB"/>
    <w:rsid w:val="00E05574"/>
    <w:rsid w:val="00E058CC"/>
    <w:rsid w:val="00E06158"/>
    <w:rsid w:val="00E06AEE"/>
    <w:rsid w:val="00E10298"/>
    <w:rsid w:val="00E1078F"/>
    <w:rsid w:val="00E10BD5"/>
    <w:rsid w:val="00E113DB"/>
    <w:rsid w:val="00E11B15"/>
    <w:rsid w:val="00E12F27"/>
    <w:rsid w:val="00E135CB"/>
    <w:rsid w:val="00E1372E"/>
    <w:rsid w:val="00E1409B"/>
    <w:rsid w:val="00E141E5"/>
    <w:rsid w:val="00E1421A"/>
    <w:rsid w:val="00E14577"/>
    <w:rsid w:val="00E1487E"/>
    <w:rsid w:val="00E149CA"/>
    <w:rsid w:val="00E1546F"/>
    <w:rsid w:val="00E15499"/>
    <w:rsid w:val="00E15749"/>
    <w:rsid w:val="00E16737"/>
    <w:rsid w:val="00E16B90"/>
    <w:rsid w:val="00E16FD5"/>
    <w:rsid w:val="00E175F4"/>
    <w:rsid w:val="00E22A73"/>
    <w:rsid w:val="00E22B3E"/>
    <w:rsid w:val="00E23066"/>
    <w:rsid w:val="00E23994"/>
    <w:rsid w:val="00E25C21"/>
    <w:rsid w:val="00E26105"/>
    <w:rsid w:val="00E26658"/>
    <w:rsid w:val="00E267CE"/>
    <w:rsid w:val="00E267DA"/>
    <w:rsid w:val="00E2684F"/>
    <w:rsid w:val="00E26876"/>
    <w:rsid w:val="00E26BFA"/>
    <w:rsid w:val="00E26D9F"/>
    <w:rsid w:val="00E27334"/>
    <w:rsid w:val="00E3098A"/>
    <w:rsid w:val="00E30E1A"/>
    <w:rsid w:val="00E31189"/>
    <w:rsid w:val="00E312AB"/>
    <w:rsid w:val="00E313E4"/>
    <w:rsid w:val="00E31766"/>
    <w:rsid w:val="00E31C37"/>
    <w:rsid w:val="00E32D9A"/>
    <w:rsid w:val="00E33166"/>
    <w:rsid w:val="00E332E6"/>
    <w:rsid w:val="00E3331C"/>
    <w:rsid w:val="00E33561"/>
    <w:rsid w:val="00E3457A"/>
    <w:rsid w:val="00E350E0"/>
    <w:rsid w:val="00E35950"/>
    <w:rsid w:val="00E35AF6"/>
    <w:rsid w:val="00E35B63"/>
    <w:rsid w:val="00E3611C"/>
    <w:rsid w:val="00E36DFA"/>
    <w:rsid w:val="00E3748C"/>
    <w:rsid w:val="00E376BD"/>
    <w:rsid w:val="00E40271"/>
    <w:rsid w:val="00E41134"/>
    <w:rsid w:val="00E41F13"/>
    <w:rsid w:val="00E423F1"/>
    <w:rsid w:val="00E42C84"/>
    <w:rsid w:val="00E43525"/>
    <w:rsid w:val="00E43594"/>
    <w:rsid w:val="00E44403"/>
    <w:rsid w:val="00E44C1A"/>
    <w:rsid w:val="00E44E24"/>
    <w:rsid w:val="00E467CF"/>
    <w:rsid w:val="00E46A96"/>
    <w:rsid w:val="00E47991"/>
    <w:rsid w:val="00E50E2C"/>
    <w:rsid w:val="00E5123F"/>
    <w:rsid w:val="00E51D51"/>
    <w:rsid w:val="00E51E2B"/>
    <w:rsid w:val="00E52545"/>
    <w:rsid w:val="00E52D09"/>
    <w:rsid w:val="00E52D5F"/>
    <w:rsid w:val="00E55075"/>
    <w:rsid w:val="00E551DE"/>
    <w:rsid w:val="00E561B6"/>
    <w:rsid w:val="00E56AB1"/>
    <w:rsid w:val="00E60124"/>
    <w:rsid w:val="00E602D2"/>
    <w:rsid w:val="00E6190F"/>
    <w:rsid w:val="00E62453"/>
    <w:rsid w:val="00E62E58"/>
    <w:rsid w:val="00E63673"/>
    <w:rsid w:val="00E64844"/>
    <w:rsid w:val="00E64AAB"/>
    <w:rsid w:val="00E64C18"/>
    <w:rsid w:val="00E65519"/>
    <w:rsid w:val="00E65CEC"/>
    <w:rsid w:val="00E65F59"/>
    <w:rsid w:val="00E66756"/>
    <w:rsid w:val="00E70BCB"/>
    <w:rsid w:val="00E70E94"/>
    <w:rsid w:val="00E715F4"/>
    <w:rsid w:val="00E719E7"/>
    <w:rsid w:val="00E71C8B"/>
    <w:rsid w:val="00E7216B"/>
    <w:rsid w:val="00E73414"/>
    <w:rsid w:val="00E737FE"/>
    <w:rsid w:val="00E748F5"/>
    <w:rsid w:val="00E76503"/>
    <w:rsid w:val="00E76EB1"/>
    <w:rsid w:val="00E77084"/>
    <w:rsid w:val="00E772EA"/>
    <w:rsid w:val="00E77D4C"/>
    <w:rsid w:val="00E807C6"/>
    <w:rsid w:val="00E80D21"/>
    <w:rsid w:val="00E814F0"/>
    <w:rsid w:val="00E81706"/>
    <w:rsid w:val="00E82169"/>
    <w:rsid w:val="00E824ED"/>
    <w:rsid w:val="00E82575"/>
    <w:rsid w:val="00E82DE3"/>
    <w:rsid w:val="00E831D4"/>
    <w:rsid w:val="00E8344A"/>
    <w:rsid w:val="00E844E4"/>
    <w:rsid w:val="00E84E5A"/>
    <w:rsid w:val="00E853F2"/>
    <w:rsid w:val="00E85A62"/>
    <w:rsid w:val="00E85E2D"/>
    <w:rsid w:val="00E86E69"/>
    <w:rsid w:val="00E87479"/>
    <w:rsid w:val="00E908D0"/>
    <w:rsid w:val="00E91A36"/>
    <w:rsid w:val="00E922D4"/>
    <w:rsid w:val="00E923CD"/>
    <w:rsid w:val="00E92BA3"/>
    <w:rsid w:val="00E9364D"/>
    <w:rsid w:val="00E948ED"/>
    <w:rsid w:val="00E957B8"/>
    <w:rsid w:val="00E966FC"/>
    <w:rsid w:val="00E97162"/>
    <w:rsid w:val="00E97F73"/>
    <w:rsid w:val="00EA17DA"/>
    <w:rsid w:val="00EA1DA1"/>
    <w:rsid w:val="00EA1DCD"/>
    <w:rsid w:val="00EA1ED7"/>
    <w:rsid w:val="00EA256B"/>
    <w:rsid w:val="00EA26EE"/>
    <w:rsid w:val="00EA41DD"/>
    <w:rsid w:val="00EA493A"/>
    <w:rsid w:val="00EA4B6F"/>
    <w:rsid w:val="00EA50A3"/>
    <w:rsid w:val="00EA5507"/>
    <w:rsid w:val="00EA6C1C"/>
    <w:rsid w:val="00EA6CDB"/>
    <w:rsid w:val="00EA6F52"/>
    <w:rsid w:val="00EA76D9"/>
    <w:rsid w:val="00EA780A"/>
    <w:rsid w:val="00EA7EC7"/>
    <w:rsid w:val="00EB0D3F"/>
    <w:rsid w:val="00EB1645"/>
    <w:rsid w:val="00EB25A2"/>
    <w:rsid w:val="00EB2803"/>
    <w:rsid w:val="00EB327D"/>
    <w:rsid w:val="00EB4660"/>
    <w:rsid w:val="00EB56F0"/>
    <w:rsid w:val="00EB5D92"/>
    <w:rsid w:val="00EB6B7F"/>
    <w:rsid w:val="00EB6C40"/>
    <w:rsid w:val="00EB7571"/>
    <w:rsid w:val="00EB7709"/>
    <w:rsid w:val="00EC0024"/>
    <w:rsid w:val="00EC08BD"/>
    <w:rsid w:val="00EC0F63"/>
    <w:rsid w:val="00EC171E"/>
    <w:rsid w:val="00EC20C8"/>
    <w:rsid w:val="00EC21AA"/>
    <w:rsid w:val="00EC25F6"/>
    <w:rsid w:val="00EC3203"/>
    <w:rsid w:val="00EC4623"/>
    <w:rsid w:val="00EC4B88"/>
    <w:rsid w:val="00EC4CC7"/>
    <w:rsid w:val="00EC62B3"/>
    <w:rsid w:val="00EC65FC"/>
    <w:rsid w:val="00EC69EA"/>
    <w:rsid w:val="00EC6C26"/>
    <w:rsid w:val="00EC6F63"/>
    <w:rsid w:val="00EC7299"/>
    <w:rsid w:val="00ED0305"/>
    <w:rsid w:val="00ED09AD"/>
    <w:rsid w:val="00ED0FCA"/>
    <w:rsid w:val="00ED28B8"/>
    <w:rsid w:val="00ED303B"/>
    <w:rsid w:val="00ED348C"/>
    <w:rsid w:val="00ED35F8"/>
    <w:rsid w:val="00ED3907"/>
    <w:rsid w:val="00ED4005"/>
    <w:rsid w:val="00ED5A2B"/>
    <w:rsid w:val="00ED5BAF"/>
    <w:rsid w:val="00ED5FE4"/>
    <w:rsid w:val="00ED6807"/>
    <w:rsid w:val="00ED6F3C"/>
    <w:rsid w:val="00EE02BA"/>
    <w:rsid w:val="00EE02CB"/>
    <w:rsid w:val="00EE0F15"/>
    <w:rsid w:val="00EE2927"/>
    <w:rsid w:val="00EE29E4"/>
    <w:rsid w:val="00EE2AEE"/>
    <w:rsid w:val="00EE3207"/>
    <w:rsid w:val="00EE3374"/>
    <w:rsid w:val="00EE38F3"/>
    <w:rsid w:val="00EE39C4"/>
    <w:rsid w:val="00EE3DF0"/>
    <w:rsid w:val="00EE544B"/>
    <w:rsid w:val="00EE562B"/>
    <w:rsid w:val="00EE5938"/>
    <w:rsid w:val="00EE5A19"/>
    <w:rsid w:val="00EE5ACA"/>
    <w:rsid w:val="00EE6105"/>
    <w:rsid w:val="00EE7395"/>
    <w:rsid w:val="00EE759B"/>
    <w:rsid w:val="00EE7667"/>
    <w:rsid w:val="00EE781B"/>
    <w:rsid w:val="00EF0177"/>
    <w:rsid w:val="00EF08BC"/>
    <w:rsid w:val="00EF0F24"/>
    <w:rsid w:val="00EF11E6"/>
    <w:rsid w:val="00EF1B14"/>
    <w:rsid w:val="00EF1BB7"/>
    <w:rsid w:val="00EF1D2D"/>
    <w:rsid w:val="00EF1D3E"/>
    <w:rsid w:val="00EF240F"/>
    <w:rsid w:val="00EF2BCB"/>
    <w:rsid w:val="00EF2BE7"/>
    <w:rsid w:val="00EF3552"/>
    <w:rsid w:val="00EF3E85"/>
    <w:rsid w:val="00EF5994"/>
    <w:rsid w:val="00EF632C"/>
    <w:rsid w:val="00EF75BE"/>
    <w:rsid w:val="00EF78C8"/>
    <w:rsid w:val="00EF7E1D"/>
    <w:rsid w:val="00F00207"/>
    <w:rsid w:val="00F0030C"/>
    <w:rsid w:val="00F00845"/>
    <w:rsid w:val="00F01DD1"/>
    <w:rsid w:val="00F02080"/>
    <w:rsid w:val="00F02660"/>
    <w:rsid w:val="00F02758"/>
    <w:rsid w:val="00F03B6A"/>
    <w:rsid w:val="00F044CC"/>
    <w:rsid w:val="00F04919"/>
    <w:rsid w:val="00F05040"/>
    <w:rsid w:val="00F06EB3"/>
    <w:rsid w:val="00F07BFC"/>
    <w:rsid w:val="00F1003A"/>
    <w:rsid w:val="00F1032F"/>
    <w:rsid w:val="00F10866"/>
    <w:rsid w:val="00F11208"/>
    <w:rsid w:val="00F11A23"/>
    <w:rsid w:val="00F11E37"/>
    <w:rsid w:val="00F12E21"/>
    <w:rsid w:val="00F12F76"/>
    <w:rsid w:val="00F1322B"/>
    <w:rsid w:val="00F1339C"/>
    <w:rsid w:val="00F1379F"/>
    <w:rsid w:val="00F13E7B"/>
    <w:rsid w:val="00F14DCA"/>
    <w:rsid w:val="00F1559A"/>
    <w:rsid w:val="00F15D5E"/>
    <w:rsid w:val="00F15DC6"/>
    <w:rsid w:val="00F162C5"/>
    <w:rsid w:val="00F164F8"/>
    <w:rsid w:val="00F1699E"/>
    <w:rsid w:val="00F200EE"/>
    <w:rsid w:val="00F2087A"/>
    <w:rsid w:val="00F228E9"/>
    <w:rsid w:val="00F234CA"/>
    <w:rsid w:val="00F23A71"/>
    <w:rsid w:val="00F244E4"/>
    <w:rsid w:val="00F24EF8"/>
    <w:rsid w:val="00F257E0"/>
    <w:rsid w:val="00F26F81"/>
    <w:rsid w:val="00F3049C"/>
    <w:rsid w:val="00F3061A"/>
    <w:rsid w:val="00F307E9"/>
    <w:rsid w:val="00F3162E"/>
    <w:rsid w:val="00F31FFE"/>
    <w:rsid w:val="00F325E7"/>
    <w:rsid w:val="00F32DCA"/>
    <w:rsid w:val="00F333F7"/>
    <w:rsid w:val="00F348DE"/>
    <w:rsid w:val="00F34C05"/>
    <w:rsid w:val="00F34CD5"/>
    <w:rsid w:val="00F34D20"/>
    <w:rsid w:val="00F359DC"/>
    <w:rsid w:val="00F35BD4"/>
    <w:rsid w:val="00F35ECE"/>
    <w:rsid w:val="00F36BF0"/>
    <w:rsid w:val="00F372C2"/>
    <w:rsid w:val="00F3798D"/>
    <w:rsid w:val="00F37A1D"/>
    <w:rsid w:val="00F37E9D"/>
    <w:rsid w:val="00F413AD"/>
    <w:rsid w:val="00F4177A"/>
    <w:rsid w:val="00F41D82"/>
    <w:rsid w:val="00F44203"/>
    <w:rsid w:val="00F442D9"/>
    <w:rsid w:val="00F453D0"/>
    <w:rsid w:val="00F45CEC"/>
    <w:rsid w:val="00F45F72"/>
    <w:rsid w:val="00F46147"/>
    <w:rsid w:val="00F468D3"/>
    <w:rsid w:val="00F47690"/>
    <w:rsid w:val="00F50C03"/>
    <w:rsid w:val="00F51128"/>
    <w:rsid w:val="00F516F8"/>
    <w:rsid w:val="00F52F67"/>
    <w:rsid w:val="00F53196"/>
    <w:rsid w:val="00F53390"/>
    <w:rsid w:val="00F53603"/>
    <w:rsid w:val="00F53928"/>
    <w:rsid w:val="00F53DA3"/>
    <w:rsid w:val="00F54385"/>
    <w:rsid w:val="00F54C52"/>
    <w:rsid w:val="00F557EA"/>
    <w:rsid w:val="00F56B45"/>
    <w:rsid w:val="00F56C2C"/>
    <w:rsid w:val="00F6049A"/>
    <w:rsid w:val="00F60E8D"/>
    <w:rsid w:val="00F61338"/>
    <w:rsid w:val="00F6185C"/>
    <w:rsid w:val="00F618AD"/>
    <w:rsid w:val="00F62077"/>
    <w:rsid w:val="00F62636"/>
    <w:rsid w:val="00F639E6"/>
    <w:rsid w:val="00F63A46"/>
    <w:rsid w:val="00F63B03"/>
    <w:rsid w:val="00F63BE9"/>
    <w:rsid w:val="00F6431E"/>
    <w:rsid w:val="00F64706"/>
    <w:rsid w:val="00F64B13"/>
    <w:rsid w:val="00F64C68"/>
    <w:rsid w:val="00F64FB8"/>
    <w:rsid w:val="00F6526F"/>
    <w:rsid w:val="00F66C91"/>
    <w:rsid w:val="00F67D94"/>
    <w:rsid w:val="00F70417"/>
    <w:rsid w:val="00F707E9"/>
    <w:rsid w:val="00F70E99"/>
    <w:rsid w:val="00F71A1B"/>
    <w:rsid w:val="00F71D4A"/>
    <w:rsid w:val="00F71DE1"/>
    <w:rsid w:val="00F721DB"/>
    <w:rsid w:val="00F7249E"/>
    <w:rsid w:val="00F727CC"/>
    <w:rsid w:val="00F72EE7"/>
    <w:rsid w:val="00F7349C"/>
    <w:rsid w:val="00F75068"/>
    <w:rsid w:val="00F75278"/>
    <w:rsid w:val="00F75AF6"/>
    <w:rsid w:val="00F8022B"/>
    <w:rsid w:val="00F80E64"/>
    <w:rsid w:val="00F8217B"/>
    <w:rsid w:val="00F825F5"/>
    <w:rsid w:val="00F82F48"/>
    <w:rsid w:val="00F8536F"/>
    <w:rsid w:val="00F8537C"/>
    <w:rsid w:val="00F86DFF"/>
    <w:rsid w:val="00F87480"/>
    <w:rsid w:val="00F87770"/>
    <w:rsid w:val="00F9062F"/>
    <w:rsid w:val="00F90E84"/>
    <w:rsid w:val="00F90EE1"/>
    <w:rsid w:val="00F92177"/>
    <w:rsid w:val="00F93BC5"/>
    <w:rsid w:val="00F93FCF"/>
    <w:rsid w:val="00F94B3E"/>
    <w:rsid w:val="00F94F70"/>
    <w:rsid w:val="00F95555"/>
    <w:rsid w:val="00F9574A"/>
    <w:rsid w:val="00F95F72"/>
    <w:rsid w:val="00F96677"/>
    <w:rsid w:val="00F96696"/>
    <w:rsid w:val="00F96CB9"/>
    <w:rsid w:val="00F96DD4"/>
    <w:rsid w:val="00F96FB0"/>
    <w:rsid w:val="00F9762D"/>
    <w:rsid w:val="00FA00C7"/>
    <w:rsid w:val="00FA0729"/>
    <w:rsid w:val="00FA1AF4"/>
    <w:rsid w:val="00FA2A59"/>
    <w:rsid w:val="00FA3FB9"/>
    <w:rsid w:val="00FA4E7F"/>
    <w:rsid w:val="00FA4FEC"/>
    <w:rsid w:val="00FA575D"/>
    <w:rsid w:val="00FA5A98"/>
    <w:rsid w:val="00FA716A"/>
    <w:rsid w:val="00FA77EB"/>
    <w:rsid w:val="00FB03CB"/>
    <w:rsid w:val="00FB04E1"/>
    <w:rsid w:val="00FB0A76"/>
    <w:rsid w:val="00FB0E29"/>
    <w:rsid w:val="00FB1015"/>
    <w:rsid w:val="00FB109D"/>
    <w:rsid w:val="00FB1118"/>
    <w:rsid w:val="00FB13D6"/>
    <w:rsid w:val="00FB1FD5"/>
    <w:rsid w:val="00FB209E"/>
    <w:rsid w:val="00FB2523"/>
    <w:rsid w:val="00FB263D"/>
    <w:rsid w:val="00FB28CD"/>
    <w:rsid w:val="00FB497D"/>
    <w:rsid w:val="00FB4B06"/>
    <w:rsid w:val="00FB52BB"/>
    <w:rsid w:val="00FB53D6"/>
    <w:rsid w:val="00FB5F5B"/>
    <w:rsid w:val="00FB6D20"/>
    <w:rsid w:val="00FB74B8"/>
    <w:rsid w:val="00FB7888"/>
    <w:rsid w:val="00FB7E7A"/>
    <w:rsid w:val="00FC01E1"/>
    <w:rsid w:val="00FC027A"/>
    <w:rsid w:val="00FC1072"/>
    <w:rsid w:val="00FC1466"/>
    <w:rsid w:val="00FC1469"/>
    <w:rsid w:val="00FC15BF"/>
    <w:rsid w:val="00FC1A46"/>
    <w:rsid w:val="00FC1E34"/>
    <w:rsid w:val="00FC252C"/>
    <w:rsid w:val="00FC26F9"/>
    <w:rsid w:val="00FC36ED"/>
    <w:rsid w:val="00FC446C"/>
    <w:rsid w:val="00FC4F64"/>
    <w:rsid w:val="00FC592B"/>
    <w:rsid w:val="00FC604E"/>
    <w:rsid w:val="00FC7300"/>
    <w:rsid w:val="00FC782C"/>
    <w:rsid w:val="00FD0C0E"/>
    <w:rsid w:val="00FD1316"/>
    <w:rsid w:val="00FD1ECC"/>
    <w:rsid w:val="00FD29A5"/>
    <w:rsid w:val="00FD2AAE"/>
    <w:rsid w:val="00FD2D0B"/>
    <w:rsid w:val="00FD3406"/>
    <w:rsid w:val="00FD6BB5"/>
    <w:rsid w:val="00FD7B34"/>
    <w:rsid w:val="00FE02D2"/>
    <w:rsid w:val="00FE1FBE"/>
    <w:rsid w:val="00FE242B"/>
    <w:rsid w:val="00FE2A61"/>
    <w:rsid w:val="00FE2B99"/>
    <w:rsid w:val="00FE465F"/>
    <w:rsid w:val="00FE48B0"/>
    <w:rsid w:val="00FE4A5B"/>
    <w:rsid w:val="00FE5E7D"/>
    <w:rsid w:val="00FE6764"/>
    <w:rsid w:val="00FE692B"/>
    <w:rsid w:val="00FE6A27"/>
    <w:rsid w:val="00FF0987"/>
    <w:rsid w:val="00FF0E54"/>
    <w:rsid w:val="00FF0FEB"/>
    <w:rsid w:val="00FF1080"/>
    <w:rsid w:val="00FF1208"/>
    <w:rsid w:val="00FF198C"/>
    <w:rsid w:val="00FF1B5A"/>
    <w:rsid w:val="00FF4166"/>
    <w:rsid w:val="00FF5859"/>
    <w:rsid w:val="00FF5A2E"/>
    <w:rsid w:val="00FF5BEA"/>
    <w:rsid w:val="00FF6055"/>
    <w:rsid w:val="00FF6626"/>
    <w:rsid w:val="00FF6A46"/>
    <w:rsid w:val="00FF6DF5"/>
    <w:rsid w:val="00FF71D0"/>
    <w:rsid w:val="01215467"/>
    <w:rsid w:val="019978CC"/>
    <w:rsid w:val="01DB0B52"/>
    <w:rsid w:val="02C66BF6"/>
    <w:rsid w:val="03F7EC75"/>
    <w:rsid w:val="04B2BB0C"/>
    <w:rsid w:val="050CEE1A"/>
    <w:rsid w:val="061E81AF"/>
    <w:rsid w:val="07135EA0"/>
    <w:rsid w:val="08728840"/>
    <w:rsid w:val="08BF0AA1"/>
    <w:rsid w:val="0AC949E1"/>
    <w:rsid w:val="0AFDC13B"/>
    <w:rsid w:val="0BF7B953"/>
    <w:rsid w:val="0C744B4F"/>
    <w:rsid w:val="0CA0AF25"/>
    <w:rsid w:val="0CA28C1C"/>
    <w:rsid w:val="0CDBB753"/>
    <w:rsid w:val="0CE53EAD"/>
    <w:rsid w:val="0ED93803"/>
    <w:rsid w:val="0EF3BBBB"/>
    <w:rsid w:val="10A6134E"/>
    <w:rsid w:val="11275BF1"/>
    <w:rsid w:val="11703F22"/>
    <w:rsid w:val="125824A0"/>
    <w:rsid w:val="12B68F7F"/>
    <w:rsid w:val="12DE16D9"/>
    <w:rsid w:val="1482A269"/>
    <w:rsid w:val="1513D4C3"/>
    <w:rsid w:val="16DA1F94"/>
    <w:rsid w:val="17475950"/>
    <w:rsid w:val="176493F3"/>
    <w:rsid w:val="17C38DA7"/>
    <w:rsid w:val="181038EC"/>
    <w:rsid w:val="18B048F5"/>
    <w:rsid w:val="18BC633E"/>
    <w:rsid w:val="18BF45B5"/>
    <w:rsid w:val="1996B0D9"/>
    <w:rsid w:val="1AD4A2AE"/>
    <w:rsid w:val="1AF44ED7"/>
    <w:rsid w:val="1B520809"/>
    <w:rsid w:val="1D1E0C00"/>
    <w:rsid w:val="1EB061CA"/>
    <w:rsid w:val="1F8A312D"/>
    <w:rsid w:val="1FE191BA"/>
    <w:rsid w:val="21B627F3"/>
    <w:rsid w:val="21D04C58"/>
    <w:rsid w:val="2349C916"/>
    <w:rsid w:val="2448933C"/>
    <w:rsid w:val="24D60252"/>
    <w:rsid w:val="25FB1C9F"/>
    <w:rsid w:val="265500FC"/>
    <w:rsid w:val="26A8BEA8"/>
    <w:rsid w:val="26A8D094"/>
    <w:rsid w:val="2710D864"/>
    <w:rsid w:val="275E1533"/>
    <w:rsid w:val="2768C6E0"/>
    <w:rsid w:val="27A3B6BD"/>
    <w:rsid w:val="27DC3C1B"/>
    <w:rsid w:val="27F3D701"/>
    <w:rsid w:val="28251FA1"/>
    <w:rsid w:val="288572DC"/>
    <w:rsid w:val="28FDFE8D"/>
    <w:rsid w:val="2928E732"/>
    <w:rsid w:val="29388DD9"/>
    <w:rsid w:val="2A60C0AC"/>
    <w:rsid w:val="2A7A7C69"/>
    <w:rsid w:val="2ACA8B06"/>
    <w:rsid w:val="2B4FFF74"/>
    <w:rsid w:val="2C412A6F"/>
    <w:rsid w:val="2C55E13D"/>
    <w:rsid w:val="2CE6B117"/>
    <w:rsid w:val="2D0A9954"/>
    <w:rsid w:val="2D2B24C8"/>
    <w:rsid w:val="2D3EE421"/>
    <w:rsid w:val="2DD484FD"/>
    <w:rsid w:val="2E882FF3"/>
    <w:rsid w:val="2F1119ED"/>
    <w:rsid w:val="2FCB50A7"/>
    <w:rsid w:val="311420CD"/>
    <w:rsid w:val="31DD6949"/>
    <w:rsid w:val="32C8DF27"/>
    <w:rsid w:val="32E7C16A"/>
    <w:rsid w:val="3319C706"/>
    <w:rsid w:val="33BAF5F1"/>
    <w:rsid w:val="34E028EE"/>
    <w:rsid w:val="3589EDCF"/>
    <w:rsid w:val="35D6235A"/>
    <w:rsid w:val="35DD215D"/>
    <w:rsid w:val="36522206"/>
    <w:rsid w:val="3663B553"/>
    <w:rsid w:val="374A5C30"/>
    <w:rsid w:val="374D93B7"/>
    <w:rsid w:val="38C627B1"/>
    <w:rsid w:val="39AFC0B5"/>
    <w:rsid w:val="3A0AB0B6"/>
    <w:rsid w:val="3A21614F"/>
    <w:rsid w:val="3B7A8A0D"/>
    <w:rsid w:val="3BBC948B"/>
    <w:rsid w:val="3C379E38"/>
    <w:rsid w:val="3C90B61A"/>
    <w:rsid w:val="3C9BA0C2"/>
    <w:rsid w:val="3D207745"/>
    <w:rsid w:val="3D24F28D"/>
    <w:rsid w:val="3F170EFA"/>
    <w:rsid w:val="40765E7C"/>
    <w:rsid w:val="424433AB"/>
    <w:rsid w:val="425FF42A"/>
    <w:rsid w:val="42667F24"/>
    <w:rsid w:val="42C787E1"/>
    <w:rsid w:val="432A191D"/>
    <w:rsid w:val="43564467"/>
    <w:rsid w:val="437D19A4"/>
    <w:rsid w:val="44102D4E"/>
    <w:rsid w:val="443E2662"/>
    <w:rsid w:val="458C17FF"/>
    <w:rsid w:val="46FD20E4"/>
    <w:rsid w:val="4715C9A9"/>
    <w:rsid w:val="48AA4911"/>
    <w:rsid w:val="496D5B15"/>
    <w:rsid w:val="4B2070DD"/>
    <w:rsid w:val="4C2DC3EB"/>
    <w:rsid w:val="4CA78848"/>
    <w:rsid w:val="4D30D4C1"/>
    <w:rsid w:val="4D82981B"/>
    <w:rsid w:val="4E9C2E5D"/>
    <w:rsid w:val="4ED1927E"/>
    <w:rsid w:val="4EF251A5"/>
    <w:rsid w:val="518E5ACC"/>
    <w:rsid w:val="519F5C60"/>
    <w:rsid w:val="51E99EE0"/>
    <w:rsid w:val="522946E2"/>
    <w:rsid w:val="52999021"/>
    <w:rsid w:val="52E5B213"/>
    <w:rsid w:val="530D26A7"/>
    <w:rsid w:val="53763E79"/>
    <w:rsid w:val="54326C18"/>
    <w:rsid w:val="54645EDA"/>
    <w:rsid w:val="5482A4E4"/>
    <w:rsid w:val="55582346"/>
    <w:rsid w:val="55DEBAB8"/>
    <w:rsid w:val="56B961CE"/>
    <w:rsid w:val="5713D1D5"/>
    <w:rsid w:val="575EDFAC"/>
    <w:rsid w:val="5843FE7E"/>
    <w:rsid w:val="587225D7"/>
    <w:rsid w:val="58F93C35"/>
    <w:rsid w:val="59570020"/>
    <w:rsid w:val="59FE9D2B"/>
    <w:rsid w:val="5A5378BD"/>
    <w:rsid w:val="5B20F046"/>
    <w:rsid w:val="5C4282EA"/>
    <w:rsid w:val="5CAB9E9D"/>
    <w:rsid w:val="5CC193D9"/>
    <w:rsid w:val="5E663F33"/>
    <w:rsid w:val="5FF4DA19"/>
    <w:rsid w:val="6234C09E"/>
    <w:rsid w:val="626542DE"/>
    <w:rsid w:val="6356F176"/>
    <w:rsid w:val="64703E30"/>
    <w:rsid w:val="64C7F036"/>
    <w:rsid w:val="6645046C"/>
    <w:rsid w:val="6748FB75"/>
    <w:rsid w:val="685ED675"/>
    <w:rsid w:val="6905662E"/>
    <w:rsid w:val="691A3001"/>
    <w:rsid w:val="69A7B86D"/>
    <w:rsid w:val="69CD25AD"/>
    <w:rsid w:val="6A1FDBB8"/>
    <w:rsid w:val="6B062B9E"/>
    <w:rsid w:val="6B5DBD8A"/>
    <w:rsid w:val="6B7975ED"/>
    <w:rsid w:val="6CBD30E7"/>
    <w:rsid w:val="6D64C48E"/>
    <w:rsid w:val="6EF55520"/>
    <w:rsid w:val="6F485AB3"/>
    <w:rsid w:val="6F4F073A"/>
    <w:rsid w:val="70256A0B"/>
    <w:rsid w:val="71E40D0A"/>
    <w:rsid w:val="72730229"/>
    <w:rsid w:val="72FD4BE4"/>
    <w:rsid w:val="737C2A93"/>
    <w:rsid w:val="74393596"/>
    <w:rsid w:val="74495EC6"/>
    <w:rsid w:val="750B9C9F"/>
    <w:rsid w:val="76536A52"/>
    <w:rsid w:val="77D3AD57"/>
    <w:rsid w:val="77DA0A80"/>
    <w:rsid w:val="77E27967"/>
    <w:rsid w:val="78EA3DD6"/>
    <w:rsid w:val="79E76DC3"/>
    <w:rsid w:val="7A626FB6"/>
    <w:rsid w:val="7CABF956"/>
    <w:rsid w:val="7D09EB4D"/>
    <w:rsid w:val="7D5F3A14"/>
    <w:rsid w:val="7DEF0BC5"/>
    <w:rsid w:val="7E341004"/>
    <w:rsid w:val="7E6842E7"/>
    <w:rsid w:val="7F17AF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16EFA"/>
  <w15:docId w15:val="{72EC8C78-AD3F-40BB-B128-214A838AA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2D7"/>
    <w:rPr>
      <w:rFonts w:ascii="Georgia" w:hAnsi="Georgia"/>
      <w:lang w:eastAsia="zh-CN"/>
    </w:rPr>
  </w:style>
  <w:style w:type="paragraph" w:styleId="Heading1">
    <w:name w:val="heading 1"/>
    <w:basedOn w:val="Normal"/>
    <w:next w:val="Normal"/>
    <w:link w:val="Heading1Char"/>
    <w:qFormat/>
    <w:rsid w:val="006225A7"/>
    <w:pPr>
      <w:keepNext/>
      <w:numPr>
        <w:numId w:val="16"/>
      </w:numPr>
      <w:tabs>
        <w:tab w:val="left" w:pos="864"/>
        <w:tab w:val="left" w:pos="1627"/>
      </w:tabs>
      <w:spacing w:before="240" w:after="240" w:line="240" w:lineRule="auto"/>
      <w:ind w:left="720" w:hanging="720"/>
      <w:outlineLvl w:val="0"/>
    </w:pPr>
    <w:rPr>
      <w:rFonts w:eastAsia="Times New Roman" w:cs="Times New Roman"/>
      <w:b/>
      <w:bCs/>
      <w:sz w:val="28"/>
      <w:szCs w:val="28"/>
    </w:rPr>
  </w:style>
  <w:style w:type="paragraph" w:styleId="Heading2">
    <w:name w:val="heading 2"/>
    <w:basedOn w:val="Normal"/>
    <w:next w:val="Normal"/>
    <w:link w:val="Heading2Char"/>
    <w:uiPriority w:val="9"/>
    <w:unhideWhenUsed/>
    <w:qFormat/>
    <w:rsid w:val="00AE7EDD"/>
    <w:pPr>
      <w:keepNext/>
      <w:keepLines/>
      <w:numPr>
        <w:ilvl w:val="1"/>
        <w:numId w:val="16"/>
      </w:numPr>
      <w:spacing w:before="40" w:after="0" w:line="360" w:lineRule="auto"/>
      <w:ind w:left="450" w:hanging="450"/>
      <w:outlineLvl w:val="1"/>
    </w:pPr>
    <w:rPr>
      <w:rFonts w:eastAsiaTheme="majorEastAsia" w:cstheme="majorBidi"/>
      <w:b/>
      <w:sz w:val="26"/>
      <w:szCs w:val="26"/>
    </w:rPr>
  </w:style>
  <w:style w:type="paragraph" w:styleId="Heading3">
    <w:name w:val="heading 3"/>
    <w:basedOn w:val="Normal"/>
    <w:next w:val="Level3Text"/>
    <w:link w:val="Heading3Char"/>
    <w:uiPriority w:val="9"/>
    <w:unhideWhenUsed/>
    <w:qFormat/>
    <w:rsid w:val="00B65C57"/>
    <w:pPr>
      <w:keepNext/>
      <w:keepLines/>
      <w:numPr>
        <w:ilvl w:val="2"/>
        <w:numId w:val="16"/>
      </w:numPr>
      <w:spacing w:before="40" w:after="0"/>
      <w:ind w:left="450" w:hanging="270"/>
      <w:outlineLvl w:val="2"/>
    </w:pPr>
    <w:rPr>
      <w:rFonts w:eastAsiaTheme="majorEastAsia" w:cstheme="majorBidi"/>
      <w:color w:val="000000" w:themeColor="text1"/>
      <w:sz w:val="24"/>
      <w:szCs w:val="24"/>
    </w:rPr>
  </w:style>
  <w:style w:type="paragraph" w:styleId="Heading4">
    <w:name w:val="heading 4"/>
    <w:basedOn w:val="Normal"/>
    <w:next w:val="Level4Text"/>
    <w:link w:val="Heading4Char"/>
    <w:uiPriority w:val="9"/>
    <w:unhideWhenUsed/>
    <w:qFormat/>
    <w:rsid w:val="004F2EAF"/>
    <w:pPr>
      <w:keepNext/>
      <w:keepLines/>
      <w:numPr>
        <w:ilvl w:val="3"/>
        <w:numId w:val="16"/>
      </w:numPr>
      <w:spacing w:before="40" w:after="0"/>
      <w:ind w:left="630" w:hanging="27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E7FD2"/>
    <w:pPr>
      <w:keepNext/>
      <w:keepLines/>
      <w:numPr>
        <w:ilvl w:val="4"/>
        <w:numId w:val="1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E7FD2"/>
    <w:pPr>
      <w:keepNext/>
      <w:keepLines/>
      <w:numPr>
        <w:ilvl w:val="5"/>
        <w:numId w:val="1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E7FD2"/>
    <w:pPr>
      <w:keepNext/>
      <w:keepLines/>
      <w:numPr>
        <w:ilvl w:val="6"/>
        <w:numId w:val="1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E7FD2"/>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7FD2"/>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0CF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B0CF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rsid w:val="006B0CFA"/>
    <w:rPr>
      <w:rFonts w:ascii="Georgia" w:eastAsia="Times New Roman" w:hAnsi="Georgia" w:cs="Times New Roman"/>
      <w:b/>
      <w:bCs/>
      <w:sz w:val="28"/>
      <w:szCs w:val="28"/>
      <w:lang w:eastAsia="zh-CN"/>
    </w:rPr>
  </w:style>
  <w:style w:type="paragraph" w:styleId="BalloonText">
    <w:name w:val="Balloon Text"/>
    <w:basedOn w:val="Normal"/>
    <w:link w:val="BalloonTextChar"/>
    <w:uiPriority w:val="99"/>
    <w:semiHidden/>
    <w:unhideWhenUsed/>
    <w:rsid w:val="004F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5407"/>
    <w:rPr>
      <w:rFonts w:ascii="Tahoma" w:hAnsi="Tahoma" w:cs="Tahoma"/>
      <w:sz w:val="16"/>
      <w:szCs w:val="16"/>
    </w:rPr>
  </w:style>
  <w:style w:type="paragraph" w:styleId="ListParagraph">
    <w:name w:val="List Paragraph"/>
    <w:basedOn w:val="Normal"/>
    <w:uiPriority w:val="34"/>
    <w:qFormat/>
    <w:rsid w:val="004F5407"/>
    <w:pPr>
      <w:ind w:left="720"/>
      <w:contextualSpacing/>
    </w:pPr>
  </w:style>
  <w:style w:type="table" w:styleId="TableGrid">
    <w:name w:val="Table Grid"/>
    <w:basedOn w:val="TableNormal"/>
    <w:uiPriority w:val="59"/>
    <w:rsid w:val="0088730E"/>
    <w:pPr>
      <w:spacing w:after="0" w:line="240" w:lineRule="auto"/>
    </w:pPr>
    <w:tblPr/>
  </w:style>
  <w:style w:type="paragraph" w:styleId="Header">
    <w:name w:val="header"/>
    <w:basedOn w:val="Normal"/>
    <w:link w:val="HeaderChar"/>
    <w:uiPriority w:val="99"/>
    <w:unhideWhenUsed/>
    <w:rsid w:val="00273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36"/>
  </w:style>
  <w:style w:type="paragraph" w:styleId="Footer">
    <w:name w:val="footer"/>
    <w:basedOn w:val="Normal"/>
    <w:link w:val="FooterChar"/>
    <w:uiPriority w:val="99"/>
    <w:unhideWhenUsed/>
    <w:rsid w:val="00273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36"/>
  </w:style>
  <w:style w:type="paragraph" w:styleId="NormalWeb">
    <w:name w:val="Normal (Web)"/>
    <w:basedOn w:val="Normal"/>
    <w:uiPriority w:val="99"/>
    <w:semiHidden/>
    <w:unhideWhenUsed/>
    <w:rsid w:val="00172697"/>
    <w:pPr>
      <w:spacing w:before="100" w:beforeAutospacing="1" w:after="100" w:afterAutospacing="1" w:line="240" w:lineRule="auto"/>
    </w:pPr>
    <w:rPr>
      <w:rFonts w:ascii="Times New Roman" w:eastAsia="Times New Roman" w:hAnsi="Times New Roman" w:cs="Times New Roman"/>
      <w:sz w:val="24"/>
      <w:szCs w:val="24"/>
    </w:rPr>
  </w:style>
  <w:style w:type="table" w:styleId="TableGridLight">
    <w:name w:val="Grid Table Light"/>
    <w:basedOn w:val="TableNormal"/>
    <w:uiPriority w:val="40"/>
    <w:rsid w:val="001726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C773D7"/>
    <w:rPr>
      <w:sz w:val="16"/>
      <w:szCs w:val="16"/>
    </w:rPr>
  </w:style>
  <w:style w:type="paragraph" w:styleId="CommentText">
    <w:name w:val="annotation text"/>
    <w:basedOn w:val="Normal"/>
    <w:link w:val="CommentTextChar"/>
    <w:uiPriority w:val="99"/>
    <w:unhideWhenUsed/>
    <w:rsid w:val="00C773D7"/>
    <w:pPr>
      <w:spacing w:line="240" w:lineRule="auto"/>
    </w:pPr>
    <w:rPr>
      <w:sz w:val="20"/>
      <w:szCs w:val="20"/>
    </w:rPr>
  </w:style>
  <w:style w:type="character" w:customStyle="1" w:styleId="CommentTextChar">
    <w:name w:val="Comment Text Char"/>
    <w:basedOn w:val="DefaultParagraphFont"/>
    <w:link w:val="CommentText"/>
    <w:uiPriority w:val="99"/>
    <w:rsid w:val="00C773D7"/>
    <w:rPr>
      <w:sz w:val="20"/>
      <w:szCs w:val="20"/>
    </w:rPr>
  </w:style>
  <w:style w:type="paragraph" w:styleId="CommentSubject">
    <w:name w:val="annotation subject"/>
    <w:basedOn w:val="CommentText"/>
    <w:next w:val="CommentText"/>
    <w:link w:val="CommentSubjectChar"/>
    <w:uiPriority w:val="99"/>
    <w:semiHidden/>
    <w:unhideWhenUsed/>
    <w:rsid w:val="00C773D7"/>
    <w:rPr>
      <w:b/>
      <w:bCs/>
    </w:rPr>
  </w:style>
  <w:style w:type="character" w:customStyle="1" w:styleId="CommentSubjectChar">
    <w:name w:val="Comment Subject Char"/>
    <w:basedOn w:val="CommentTextChar"/>
    <w:link w:val="CommentSubject"/>
    <w:uiPriority w:val="99"/>
    <w:semiHidden/>
    <w:rsid w:val="00C773D7"/>
    <w:rPr>
      <w:b/>
      <w:bCs/>
      <w:sz w:val="20"/>
      <w:szCs w:val="20"/>
    </w:rPr>
  </w:style>
  <w:style w:type="character" w:customStyle="1" w:styleId="Heading2Char">
    <w:name w:val="Heading 2 Char"/>
    <w:basedOn w:val="DefaultParagraphFont"/>
    <w:link w:val="Heading2"/>
    <w:uiPriority w:val="9"/>
    <w:rsid w:val="00625283"/>
    <w:rPr>
      <w:rFonts w:ascii="Georgia" w:eastAsiaTheme="majorEastAsia" w:hAnsi="Georgia" w:cstheme="majorBidi"/>
      <w:b/>
      <w:sz w:val="26"/>
      <w:szCs w:val="26"/>
      <w:lang w:eastAsia="zh-CN"/>
    </w:rPr>
  </w:style>
  <w:style w:type="character" w:styleId="Hyperlink">
    <w:name w:val="Hyperlink"/>
    <w:basedOn w:val="DefaultParagraphFont"/>
    <w:uiPriority w:val="99"/>
    <w:unhideWhenUsed/>
    <w:rsid w:val="00902C12"/>
    <w:rPr>
      <w:color w:val="0000FF" w:themeColor="hyperlink"/>
      <w:u w:val="single"/>
    </w:rPr>
  </w:style>
  <w:style w:type="character" w:styleId="UnresolvedMention">
    <w:name w:val="Unresolved Mention"/>
    <w:basedOn w:val="DefaultParagraphFont"/>
    <w:uiPriority w:val="99"/>
    <w:semiHidden/>
    <w:unhideWhenUsed/>
    <w:rsid w:val="00902C12"/>
    <w:rPr>
      <w:color w:val="605E5C"/>
      <w:shd w:val="clear" w:color="auto" w:fill="E1DFDD"/>
    </w:rPr>
  </w:style>
  <w:style w:type="character" w:styleId="FollowedHyperlink">
    <w:name w:val="FollowedHyperlink"/>
    <w:basedOn w:val="DefaultParagraphFont"/>
    <w:uiPriority w:val="99"/>
    <w:semiHidden/>
    <w:unhideWhenUsed/>
    <w:rsid w:val="00D1300B"/>
    <w:rPr>
      <w:color w:val="800080" w:themeColor="followedHyperlink"/>
      <w:u w:val="single"/>
    </w:rPr>
  </w:style>
  <w:style w:type="character" w:styleId="Mention">
    <w:name w:val="Mention"/>
    <w:basedOn w:val="DefaultParagraphFont"/>
    <w:uiPriority w:val="99"/>
    <w:unhideWhenUsed/>
    <w:rsid w:val="00D1300B"/>
    <w:rPr>
      <w:color w:val="2B579A"/>
      <w:shd w:val="clear" w:color="auto" w:fill="E1DFDD"/>
    </w:rPr>
  </w:style>
  <w:style w:type="paragraph" w:styleId="Caption">
    <w:name w:val="caption"/>
    <w:basedOn w:val="Normal"/>
    <w:next w:val="Normal"/>
    <w:uiPriority w:val="35"/>
    <w:unhideWhenUsed/>
    <w:qFormat/>
    <w:rsid w:val="0049621C"/>
    <w:pPr>
      <w:spacing w:line="240" w:lineRule="auto"/>
    </w:pPr>
    <w:rPr>
      <w:i/>
      <w:iCs/>
      <w:color w:val="1F497D" w:themeColor="text2"/>
      <w:sz w:val="18"/>
      <w:szCs w:val="18"/>
    </w:rPr>
  </w:style>
  <w:style w:type="paragraph" w:styleId="Revision">
    <w:name w:val="Revision"/>
    <w:hidden/>
    <w:uiPriority w:val="99"/>
    <w:semiHidden/>
    <w:rsid w:val="00F413AD"/>
    <w:pPr>
      <w:spacing w:after="0" w:line="240" w:lineRule="auto"/>
    </w:pPr>
  </w:style>
  <w:style w:type="paragraph" w:styleId="TOCHeading">
    <w:name w:val="TOC Heading"/>
    <w:basedOn w:val="Heading1"/>
    <w:next w:val="Normal"/>
    <w:uiPriority w:val="39"/>
    <w:unhideWhenUsed/>
    <w:qFormat/>
    <w:rsid w:val="004B4F62"/>
    <w:pPr>
      <w:keepLines/>
      <w:tabs>
        <w:tab w:val="clear" w:pos="864"/>
        <w:tab w:val="clear" w:pos="1627"/>
      </w:tabs>
      <w:spacing w:before="480" w:line="276" w:lineRule="auto"/>
      <w:ind w:left="540" w:hanging="540"/>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4B4F62"/>
    <w:pPr>
      <w:spacing w:before="120" w:after="120"/>
    </w:pPr>
    <w:rPr>
      <w:rFonts w:cstheme="minorHAnsi"/>
      <w:b/>
      <w:bCs/>
      <w:caps/>
      <w:sz w:val="20"/>
      <w:szCs w:val="20"/>
    </w:rPr>
  </w:style>
  <w:style w:type="paragraph" w:styleId="TOC2">
    <w:name w:val="toc 2"/>
    <w:basedOn w:val="Normal"/>
    <w:next w:val="Normal"/>
    <w:autoRedefine/>
    <w:uiPriority w:val="39"/>
    <w:unhideWhenUsed/>
    <w:rsid w:val="004B4F62"/>
    <w:pPr>
      <w:spacing w:before="120" w:after="0"/>
      <w:ind w:left="220"/>
    </w:pPr>
    <w:rPr>
      <w:rFonts w:cstheme="minorHAnsi"/>
      <w:b/>
      <w:bCs/>
    </w:rPr>
  </w:style>
  <w:style w:type="paragraph" w:styleId="TOC3">
    <w:name w:val="toc 3"/>
    <w:basedOn w:val="Normal"/>
    <w:next w:val="Normal"/>
    <w:autoRedefine/>
    <w:uiPriority w:val="39"/>
    <w:unhideWhenUsed/>
    <w:rsid w:val="004B4F62"/>
    <w:pPr>
      <w:spacing w:after="0"/>
      <w:ind w:left="440"/>
    </w:pPr>
    <w:rPr>
      <w:rFonts w:cstheme="minorHAnsi"/>
      <w:sz w:val="20"/>
      <w:szCs w:val="20"/>
    </w:rPr>
  </w:style>
  <w:style w:type="paragraph" w:styleId="TOC4">
    <w:name w:val="toc 4"/>
    <w:basedOn w:val="Normal"/>
    <w:next w:val="Normal"/>
    <w:autoRedefine/>
    <w:uiPriority w:val="39"/>
    <w:semiHidden/>
    <w:unhideWhenUsed/>
    <w:rsid w:val="004B4F62"/>
    <w:pPr>
      <w:spacing w:after="0"/>
      <w:ind w:left="660"/>
    </w:pPr>
    <w:rPr>
      <w:rFonts w:cstheme="minorHAnsi"/>
      <w:sz w:val="18"/>
      <w:szCs w:val="18"/>
    </w:rPr>
  </w:style>
  <w:style w:type="paragraph" w:styleId="TOC5">
    <w:name w:val="toc 5"/>
    <w:basedOn w:val="Normal"/>
    <w:next w:val="Normal"/>
    <w:autoRedefine/>
    <w:uiPriority w:val="39"/>
    <w:semiHidden/>
    <w:unhideWhenUsed/>
    <w:rsid w:val="004B4F62"/>
    <w:pPr>
      <w:spacing w:after="0"/>
      <w:ind w:left="880"/>
    </w:pPr>
    <w:rPr>
      <w:rFonts w:cstheme="minorHAnsi"/>
      <w:sz w:val="18"/>
      <w:szCs w:val="18"/>
    </w:rPr>
  </w:style>
  <w:style w:type="paragraph" w:styleId="TOC6">
    <w:name w:val="toc 6"/>
    <w:basedOn w:val="Normal"/>
    <w:next w:val="Normal"/>
    <w:autoRedefine/>
    <w:uiPriority w:val="39"/>
    <w:semiHidden/>
    <w:unhideWhenUsed/>
    <w:rsid w:val="004B4F62"/>
    <w:pPr>
      <w:spacing w:after="0"/>
      <w:ind w:left="1100"/>
    </w:pPr>
    <w:rPr>
      <w:rFonts w:cstheme="minorHAnsi"/>
      <w:sz w:val="18"/>
      <w:szCs w:val="18"/>
    </w:rPr>
  </w:style>
  <w:style w:type="paragraph" w:styleId="TOC7">
    <w:name w:val="toc 7"/>
    <w:basedOn w:val="Normal"/>
    <w:next w:val="Normal"/>
    <w:autoRedefine/>
    <w:uiPriority w:val="39"/>
    <w:semiHidden/>
    <w:unhideWhenUsed/>
    <w:rsid w:val="004B4F62"/>
    <w:pPr>
      <w:spacing w:after="0"/>
      <w:ind w:left="1320"/>
    </w:pPr>
    <w:rPr>
      <w:rFonts w:cstheme="minorHAnsi"/>
      <w:sz w:val="18"/>
      <w:szCs w:val="18"/>
    </w:rPr>
  </w:style>
  <w:style w:type="paragraph" w:styleId="TOC8">
    <w:name w:val="toc 8"/>
    <w:basedOn w:val="Normal"/>
    <w:next w:val="Normal"/>
    <w:autoRedefine/>
    <w:uiPriority w:val="39"/>
    <w:semiHidden/>
    <w:unhideWhenUsed/>
    <w:rsid w:val="004B4F62"/>
    <w:pPr>
      <w:spacing w:after="0"/>
      <w:ind w:left="1540"/>
    </w:pPr>
    <w:rPr>
      <w:rFonts w:cstheme="minorHAnsi"/>
      <w:sz w:val="18"/>
      <w:szCs w:val="18"/>
    </w:rPr>
  </w:style>
  <w:style w:type="paragraph" w:styleId="TOC9">
    <w:name w:val="toc 9"/>
    <w:basedOn w:val="Normal"/>
    <w:next w:val="Normal"/>
    <w:autoRedefine/>
    <w:uiPriority w:val="39"/>
    <w:semiHidden/>
    <w:unhideWhenUsed/>
    <w:rsid w:val="004B4F62"/>
    <w:pPr>
      <w:spacing w:after="0"/>
      <w:ind w:left="1760"/>
    </w:pPr>
    <w:rPr>
      <w:rFonts w:cstheme="minorHAnsi"/>
      <w:sz w:val="18"/>
      <w:szCs w:val="18"/>
    </w:rPr>
  </w:style>
  <w:style w:type="character" w:customStyle="1" w:styleId="Heading3Char">
    <w:name w:val="Heading 3 Char"/>
    <w:basedOn w:val="DefaultParagraphFont"/>
    <w:link w:val="Heading3"/>
    <w:uiPriority w:val="9"/>
    <w:rsid w:val="00AE7FD2"/>
    <w:rPr>
      <w:rFonts w:ascii="Georgia" w:eastAsiaTheme="majorEastAsia" w:hAnsi="Georgia" w:cstheme="majorBidi"/>
      <w:color w:val="000000" w:themeColor="text1"/>
      <w:sz w:val="24"/>
      <w:szCs w:val="24"/>
      <w:lang w:eastAsia="zh-CN"/>
    </w:rPr>
  </w:style>
  <w:style w:type="character" w:customStyle="1" w:styleId="Heading4Char">
    <w:name w:val="Heading 4 Char"/>
    <w:basedOn w:val="DefaultParagraphFont"/>
    <w:link w:val="Heading4"/>
    <w:uiPriority w:val="9"/>
    <w:rsid w:val="00AE7FD2"/>
    <w:rPr>
      <w:rFonts w:ascii="Georgia" w:eastAsiaTheme="majorEastAsia" w:hAnsi="Georgia" w:cstheme="majorBidi"/>
      <w:i/>
      <w:iCs/>
      <w:lang w:eastAsia="zh-CN"/>
    </w:rPr>
  </w:style>
  <w:style w:type="character" w:customStyle="1" w:styleId="Heading5Char">
    <w:name w:val="Heading 5 Char"/>
    <w:basedOn w:val="DefaultParagraphFont"/>
    <w:link w:val="Heading5"/>
    <w:uiPriority w:val="9"/>
    <w:semiHidden/>
    <w:rsid w:val="00AE7FD2"/>
    <w:rPr>
      <w:rFonts w:asciiTheme="majorHAnsi" w:eastAsiaTheme="majorEastAsia" w:hAnsiTheme="majorHAnsi" w:cstheme="majorBidi"/>
      <w:color w:val="365F91" w:themeColor="accent1" w:themeShade="BF"/>
      <w:lang w:eastAsia="zh-CN"/>
    </w:rPr>
  </w:style>
  <w:style w:type="character" w:customStyle="1" w:styleId="Heading6Char">
    <w:name w:val="Heading 6 Char"/>
    <w:basedOn w:val="DefaultParagraphFont"/>
    <w:link w:val="Heading6"/>
    <w:uiPriority w:val="9"/>
    <w:semiHidden/>
    <w:rsid w:val="00AE7FD2"/>
    <w:rPr>
      <w:rFonts w:asciiTheme="majorHAnsi" w:eastAsiaTheme="majorEastAsia" w:hAnsiTheme="majorHAnsi" w:cstheme="majorBidi"/>
      <w:color w:val="243F60" w:themeColor="accent1" w:themeShade="7F"/>
      <w:lang w:eastAsia="zh-CN"/>
    </w:rPr>
  </w:style>
  <w:style w:type="character" w:customStyle="1" w:styleId="Heading7Char">
    <w:name w:val="Heading 7 Char"/>
    <w:basedOn w:val="DefaultParagraphFont"/>
    <w:link w:val="Heading7"/>
    <w:uiPriority w:val="9"/>
    <w:semiHidden/>
    <w:rsid w:val="00AE7FD2"/>
    <w:rPr>
      <w:rFonts w:asciiTheme="majorHAnsi" w:eastAsiaTheme="majorEastAsia" w:hAnsiTheme="majorHAnsi" w:cstheme="majorBidi"/>
      <w:i/>
      <w:iCs/>
      <w:color w:val="243F60" w:themeColor="accent1" w:themeShade="7F"/>
      <w:lang w:eastAsia="zh-CN"/>
    </w:rPr>
  </w:style>
  <w:style w:type="character" w:customStyle="1" w:styleId="Heading8Char">
    <w:name w:val="Heading 8 Char"/>
    <w:basedOn w:val="DefaultParagraphFont"/>
    <w:link w:val="Heading8"/>
    <w:uiPriority w:val="9"/>
    <w:semiHidden/>
    <w:rsid w:val="00AE7FD2"/>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AE7FD2"/>
    <w:rPr>
      <w:rFonts w:asciiTheme="majorHAnsi" w:eastAsiaTheme="majorEastAsia" w:hAnsiTheme="majorHAnsi" w:cstheme="majorBidi"/>
      <w:i/>
      <w:iCs/>
      <w:color w:val="272727" w:themeColor="text1" w:themeTint="D8"/>
      <w:sz w:val="21"/>
      <w:szCs w:val="21"/>
      <w:lang w:eastAsia="zh-CN"/>
    </w:rPr>
  </w:style>
  <w:style w:type="paragraph" w:customStyle="1" w:styleId="Line">
    <w:name w:val="Line"/>
    <w:basedOn w:val="Normal"/>
    <w:rsid w:val="00AE7FD2"/>
    <w:pPr>
      <w:pBdr>
        <w:bottom w:val="single" w:sz="4" w:space="1" w:color="auto"/>
      </w:pBdr>
      <w:tabs>
        <w:tab w:val="left" w:pos="1627"/>
      </w:tabs>
      <w:spacing w:after="0" w:line="240" w:lineRule="auto"/>
    </w:pPr>
    <w:rPr>
      <w:rFonts w:ascii="Verdana" w:eastAsia="Times New Roman" w:hAnsi="Verdana" w:cs="Times New Roman"/>
      <w:sz w:val="20"/>
      <w:szCs w:val="20"/>
    </w:rPr>
  </w:style>
  <w:style w:type="character" w:customStyle="1" w:styleId="Italic">
    <w:name w:val="Italic"/>
    <w:basedOn w:val="DefaultParagraphFont"/>
    <w:rsid w:val="00AE7FD2"/>
    <w:rPr>
      <w:i/>
      <w:iCs/>
    </w:rPr>
  </w:style>
  <w:style w:type="paragraph" w:styleId="NoSpacing">
    <w:name w:val="No Spacing"/>
    <w:uiPriority w:val="1"/>
    <w:qFormat/>
    <w:rsid w:val="00AE7FD2"/>
    <w:pPr>
      <w:spacing w:after="0" w:line="240" w:lineRule="auto"/>
    </w:pPr>
  </w:style>
  <w:style w:type="character" w:styleId="Emphasis">
    <w:name w:val="Emphasis"/>
    <w:basedOn w:val="DefaultParagraphFont"/>
    <w:uiPriority w:val="20"/>
    <w:qFormat/>
    <w:rsid w:val="00AE7FD2"/>
    <w:rPr>
      <w:i/>
      <w:iCs/>
    </w:rPr>
  </w:style>
  <w:style w:type="character" w:styleId="PageNumber">
    <w:name w:val="page number"/>
    <w:basedOn w:val="DefaultParagraphFont"/>
    <w:uiPriority w:val="99"/>
    <w:semiHidden/>
    <w:unhideWhenUsed/>
    <w:rsid w:val="00AE7FD2"/>
  </w:style>
  <w:style w:type="paragraph" w:customStyle="1" w:styleId="Level3Text">
    <w:name w:val="Level 3 Text"/>
    <w:basedOn w:val="Level2Text"/>
    <w:qFormat/>
    <w:rsid w:val="006808CE"/>
    <w:pPr>
      <w:spacing w:after="0"/>
    </w:pPr>
  </w:style>
  <w:style w:type="paragraph" w:styleId="BodyText3">
    <w:name w:val="Body Text 3"/>
    <w:basedOn w:val="Normal"/>
    <w:link w:val="BodyText3Char"/>
    <w:uiPriority w:val="99"/>
    <w:semiHidden/>
    <w:unhideWhenUsed/>
    <w:rsid w:val="00514336"/>
    <w:pPr>
      <w:spacing w:after="120"/>
    </w:pPr>
    <w:rPr>
      <w:sz w:val="16"/>
      <w:szCs w:val="16"/>
    </w:rPr>
  </w:style>
  <w:style w:type="character" w:customStyle="1" w:styleId="BodyText3Char">
    <w:name w:val="Body Text 3 Char"/>
    <w:basedOn w:val="DefaultParagraphFont"/>
    <w:link w:val="BodyText3"/>
    <w:uiPriority w:val="99"/>
    <w:semiHidden/>
    <w:rsid w:val="00AE7FD2"/>
    <w:rPr>
      <w:rFonts w:ascii="Georgia" w:hAnsi="Georgia"/>
      <w:sz w:val="16"/>
      <w:szCs w:val="16"/>
      <w:lang w:eastAsia="zh-CN"/>
    </w:rPr>
  </w:style>
  <w:style w:type="paragraph" w:customStyle="1" w:styleId="Level2Text">
    <w:name w:val="Level 2 Text"/>
    <w:basedOn w:val="Normal"/>
    <w:qFormat/>
    <w:rsid w:val="00B32A15"/>
    <w:pPr>
      <w:ind w:left="450"/>
    </w:pPr>
  </w:style>
  <w:style w:type="paragraph" w:customStyle="1" w:styleId="Level4Text">
    <w:name w:val="Level 4 Text"/>
    <w:basedOn w:val="Level3Text"/>
    <w:qFormat/>
    <w:rsid w:val="00AE7FD2"/>
  </w:style>
  <w:style w:type="character" w:styleId="PlaceholderText">
    <w:name w:val="Placeholder Text"/>
    <w:basedOn w:val="DefaultParagraphFont"/>
    <w:uiPriority w:val="99"/>
    <w:semiHidden/>
    <w:rsid w:val="00AE7FD2"/>
    <w:rPr>
      <w:color w:val="666666"/>
    </w:rPr>
  </w:style>
  <w:style w:type="table" w:styleId="PlainTable1">
    <w:name w:val="Plain Table 1"/>
    <w:basedOn w:val="TableNormal"/>
    <w:uiPriority w:val="41"/>
    <w:rsid w:val="00046F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3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33B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B933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B933B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Foot">
    <w:name w:val="Foot"/>
    <w:basedOn w:val="Normal"/>
    <w:rsid w:val="00473040"/>
    <w:pPr>
      <w:spacing w:after="0" w:line="240" w:lineRule="auto"/>
    </w:pPr>
    <w:rPr>
      <w:sz w:val="16"/>
      <w:szCs w:val="16"/>
    </w:rPr>
  </w:style>
  <w:style w:type="character" w:styleId="Strong">
    <w:name w:val="Strong"/>
    <w:basedOn w:val="DefaultParagraphFont"/>
    <w:uiPriority w:val="22"/>
    <w:qFormat/>
    <w:rsid w:val="00E56AB1"/>
    <w:rPr>
      <w:b/>
      <w:bCs/>
    </w:rPr>
  </w:style>
  <w:style w:type="character" w:customStyle="1" w:styleId="apple-converted-space">
    <w:name w:val="apple-converted-space"/>
    <w:basedOn w:val="DefaultParagraphFont"/>
    <w:rsid w:val="00E56AB1"/>
  </w:style>
  <w:style w:type="table" w:styleId="PlainTable3">
    <w:name w:val="Plain Table 3"/>
    <w:basedOn w:val="TableNormal"/>
    <w:uiPriority w:val="43"/>
    <w:rsid w:val="009C6D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54621">
      <w:bodyDiv w:val="1"/>
      <w:marLeft w:val="0"/>
      <w:marRight w:val="0"/>
      <w:marTop w:val="0"/>
      <w:marBottom w:val="0"/>
      <w:divBdr>
        <w:top w:val="none" w:sz="0" w:space="0" w:color="auto"/>
        <w:left w:val="none" w:sz="0" w:space="0" w:color="auto"/>
        <w:bottom w:val="none" w:sz="0" w:space="0" w:color="auto"/>
        <w:right w:val="none" w:sz="0" w:space="0" w:color="auto"/>
      </w:divBdr>
    </w:div>
    <w:div w:id="462580615">
      <w:bodyDiv w:val="1"/>
      <w:marLeft w:val="0"/>
      <w:marRight w:val="0"/>
      <w:marTop w:val="0"/>
      <w:marBottom w:val="0"/>
      <w:divBdr>
        <w:top w:val="none" w:sz="0" w:space="0" w:color="auto"/>
        <w:left w:val="none" w:sz="0" w:space="0" w:color="auto"/>
        <w:bottom w:val="none" w:sz="0" w:space="0" w:color="auto"/>
        <w:right w:val="none" w:sz="0" w:space="0" w:color="auto"/>
      </w:divBdr>
    </w:div>
    <w:div w:id="617955966">
      <w:bodyDiv w:val="1"/>
      <w:marLeft w:val="0"/>
      <w:marRight w:val="0"/>
      <w:marTop w:val="0"/>
      <w:marBottom w:val="0"/>
      <w:divBdr>
        <w:top w:val="none" w:sz="0" w:space="0" w:color="auto"/>
        <w:left w:val="none" w:sz="0" w:space="0" w:color="auto"/>
        <w:bottom w:val="none" w:sz="0" w:space="0" w:color="auto"/>
        <w:right w:val="none" w:sz="0" w:space="0" w:color="auto"/>
      </w:divBdr>
    </w:div>
    <w:div w:id="716128430">
      <w:bodyDiv w:val="1"/>
      <w:marLeft w:val="0"/>
      <w:marRight w:val="0"/>
      <w:marTop w:val="0"/>
      <w:marBottom w:val="0"/>
      <w:divBdr>
        <w:top w:val="none" w:sz="0" w:space="0" w:color="auto"/>
        <w:left w:val="none" w:sz="0" w:space="0" w:color="auto"/>
        <w:bottom w:val="none" w:sz="0" w:space="0" w:color="auto"/>
        <w:right w:val="none" w:sz="0" w:space="0" w:color="auto"/>
      </w:divBdr>
    </w:div>
    <w:div w:id="1033652873">
      <w:bodyDiv w:val="1"/>
      <w:marLeft w:val="0"/>
      <w:marRight w:val="0"/>
      <w:marTop w:val="0"/>
      <w:marBottom w:val="0"/>
      <w:divBdr>
        <w:top w:val="none" w:sz="0" w:space="0" w:color="auto"/>
        <w:left w:val="none" w:sz="0" w:space="0" w:color="auto"/>
        <w:bottom w:val="none" w:sz="0" w:space="0" w:color="auto"/>
        <w:right w:val="none" w:sz="0" w:space="0" w:color="auto"/>
      </w:divBdr>
    </w:div>
    <w:div w:id="1518153266">
      <w:marLeft w:val="64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footer" Target="footer1.xml"/><Relationship Id="rId26" Type="http://schemas.openxmlformats.org/officeDocument/2006/relationships/image" Target="media/image4.png"/><Relationship Id="rId39" Type="http://schemas.openxmlformats.org/officeDocument/2006/relationships/fontTable" Target="fontTable.xml"/><Relationship Id="rId21" Type="http://schemas.openxmlformats.org/officeDocument/2006/relationships/footer" Target="footer3.xm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brooksnc@rose-hulman.edu"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eader" Target="header2.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46247DC138244F6AED11F6F054F272A"/>
        <w:category>
          <w:name w:val="General"/>
          <w:gallery w:val="placeholder"/>
        </w:category>
        <w:types>
          <w:type w:val="bbPlcHdr"/>
        </w:types>
        <w:behaviors>
          <w:behavior w:val="content"/>
        </w:behaviors>
        <w:guid w:val="{A31EA803-BB20-4B8C-988B-DFEAF5CD9BAA}"/>
      </w:docPartPr>
      <w:docPartBody>
        <w:p w:rsidR="00734C52" w:rsidRDefault="00734C52">
          <w:pPr>
            <w:pStyle w:val="B46247DC138244F6AED11F6F054F272A"/>
          </w:pPr>
          <w:r w:rsidRPr="002D2AA0">
            <w:rPr>
              <w:rStyle w:val="PlaceholderText"/>
            </w:rPr>
            <w:t>Click or tap here to enter text.</w:t>
          </w:r>
        </w:p>
      </w:docPartBody>
    </w:docPart>
    <w:docPart>
      <w:docPartPr>
        <w:name w:val="4FBB7A1BB09C440B9891F41E177AF479"/>
        <w:category>
          <w:name w:val="General"/>
          <w:gallery w:val="placeholder"/>
        </w:category>
        <w:types>
          <w:type w:val="bbPlcHdr"/>
        </w:types>
        <w:behaviors>
          <w:behavior w:val="content"/>
        </w:behaviors>
        <w:guid w:val="{970E31AB-D350-40BB-A7D6-75759002BD9E}"/>
      </w:docPartPr>
      <w:docPartBody>
        <w:p w:rsidR="00734C52" w:rsidRDefault="007323A3" w:rsidP="007323A3">
          <w:pPr>
            <w:pStyle w:val="4FBB7A1BB09C440B9891F41E177AF479"/>
          </w:pPr>
          <w:r w:rsidRPr="00F62C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9D3"/>
    <w:rsid w:val="00003AC1"/>
    <w:rsid w:val="001579D3"/>
    <w:rsid w:val="001E3594"/>
    <w:rsid w:val="00391B14"/>
    <w:rsid w:val="003D3697"/>
    <w:rsid w:val="007042E4"/>
    <w:rsid w:val="007323A3"/>
    <w:rsid w:val="00734C52"/>
    <w:rsid w:val="00920439"/>
    <w:rsid w:val="00CE5C6F"/>
    <w:rsid w:val="00ED348C"/>
    <w:rsid w:val="00F95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D46BFD"/>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23A3"/>
    <w:rPr>
      <w:color w:val="666666"/>
    </w:rPr>
  </w:style>
  <w:style w:type="paragraph" w:customStyle="1" w:styleId="B46247DC138244F6AED11F6F054F272A">
    <w:name w:val="B46247DC138244F6AED11F6F054F272A"/>
  </w:style>
  <w:style w:type="paragraph" w:customStyle="1" w:styleId="4FBB7A1BB09C440B9891F41E177AF479">
    <w:name w:val="4FBB7A1BB09C440B9891F41E177AF479"/>
    <w:rsid w:val="007323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59C551-2094-4B40-8C1E-56A4879E2F06}">
  <we:reference id="wa104382081" version="1.55.1.0" store="en-US" storeType="OMEX"/>
  <we:alternateReferences>
    <we:reference id="wa104382081" version="1.55.1.0" store="en-US" storeType="OMEX"/>
  </we:alternateReferences>
  <we:properties>
    <we:property name="MENDELEY_CITATIONS" value="[{&quot;citationID&quot;:&quot;MENDELEY_CITATION_9dde54a1-1f55-403a-914c-3abb003d6e21&quot;,&quot;properties&quot;:{&quot;noteIndex&quot;:0},&quot;isEdited&quot;:false,&quot;manualOverride&quot;:{&quot;isManuallyOverridden&quot;:false,&quot;citeprocText&quot;:&quot;[1]&quot;,&quot;manualOverrideText&quot;:&quot;&quot;},&quot;citationTag&quot;:&quot;MENDELEY_CITATION_v3_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&quot;,&quot;citationItems&quot;:[{&quot;id&quot;:&quot;4361b1ac-1414-35d1-8130-4855be5d5d43&quot;,&quot;itemData&quot;:{&quot;type&quot;:&quot;report&quot;,&quot;id&quot;:&quot;4361b1ac-1414-35d1-8130-4855be5d5d43&quot;,&quot;title&quot;:&quot;A Basic Guide to RTD Measurements&quot;,&quot;author&quot;:[{&quot;family&quot;:&quot;Wu&quot;,&quot;given&quot;:&quot;Joseph&quot;,&quot;parse-names&quot;:false,&quot;dropping-particle&quot;:&quot;&quot;,&quot;non-dropping-particle&quot;:&quot;&quot;}],&quot;URL&quot;:&quot;www.ti.com&quot;,&quot;issued&quot;:{&quot;date-parts&quot;:[[2023]]},&quot;abstract&quot;:&quot;RTDs, or resistance temperature detectors, are sensors used to measure temperature. These sensors are the among the most accurate temperature sensors available, covering large temperature ranges. However, getting accurate measurements with precision analog-to-digital converters (ADCs) requires attention to detail in design of measurement circuits and calculation of the measurement. This application note starts with an overview of the RTD, discussing their specifications, construction, and details in their use in temperature measurement. Different circuit topologies with precision ADCs are presented for different RTD configurations. Each circuit is shown with a basic design guide, showing calculations necessary to determine the ADC settings, limit measurement errors, and verify that the design fits in the operating range of the ADC.&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8ee9b83-ddc8-44bd-8568-c162d945d763">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0863B0C1058F14081B67E1034063220" ma:contentTypeVersion="9" ma:contentTypeDescription="Create a new document." ma:contentTypeScope="" ma:versionID="7bb83442701a8dfbba792b8fe53e0e0e">
  <xsd:schema xmlns:xsd="http://www.w3.org/2001/XMLSchema" xmlns:xs="http://www.w3.org/2001/XMLSchema" xmlns:p="http://schemas.microsoft.com/office/2006/metadata/properties" xmlns:ns2="c8ee9b83-ddc8-44bd-8568-c162d945d763" targetNamespace="http://schemas.microsoft.com/office/2006/metadata/properties" ma:root="true" ma:fieldsID="22dbab8217196d4f972432741e9285a9" ns2:_="">
    <xsd:import namespace="c8ee9b83-ddc8-44bd-8568-c162d945d7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e9b83-ddc8-44bd-8568-c162d945d7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1a83542-6b13-4414-947d-2211b265f7bc"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34C1815-E794-4313-9118-7ADACAD50201}">
  <ds:schemaRefs>
    <ds:schemaRef ds:uri="http://schemas.openxmlformats.org/officeDocument/2006/bibliography"/>
  </ds:schemaRefs>
</ds:datastoreItem>
</file>

<file path=customXml/itemProps2.xml><?xml version="1.0" encoding="utf-8"?>
<ds:datastoreItem xmlns:ds="http://schemas.openxmlformats.org/officeDocument/2006/customXml" ds:itemID="{A876A542-BF20-4C03-8739-FF6B4FF5E3A9}">
  <ds:schemaRefs>
    <ds:schemaRef ds:uri="http://schemas.microsoft.com/office/2006/metadata/properties"/>
    <ds:schemaRef ds:uri="http://schemas.microsoft.com/office/infopath/2007/PartnerControls"/>
    <ds:schemaRef ds:uri="c8ee9b83-ddc8-44bd-8568-c162d945d763"/>
  </ds:schemaRefs>
</ds:datastoreItem>
</file>

<file path=customXml/itemProps3.xml><?xml version="1.0" encoding="utf-8"?>
<ds:datastoreItem xmlns:ds="http://schemas.openxmlformats.org/officeDocument/2006/customXml" ds:itemID="{B0FBD497-C286-474C-8F16-17153F6077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ee9b83-ddc8-44bd-8568-c162d945d7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78D2E0-AE1A-4621-9DC3-68B3C3A312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5698</Words>
  <Characters>32484</Characters>
  <Application>Microsoft Office Word</Application>
  <DocSecurity>4</DocSecurity>
  <Lines>270</Lines>
  <Paragraphs>76</Paragraphs>
  <ScaleCrop>false</ScaleCrop>
  <Company>Rose-Hulman Institute of Technology</Company>
  <LinksUpToDate>false</LinksUpToDate>
  <CharactersWithSpaces>38106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Simoni, Mario</dc:creator>
  <cp:keywords/>
  <cp:lastModifiedBy>Wang, Yueqiao</cp:lastModifiedBy>
  <cp:revision>1452</cp:revision>
  <dcterms:created xsi:type="dcterms:W3CDTF">2023-09-12T06:36:00Z</dcterms:created>
  <dcterms:modified xsi:type="dcterms:W3CDTF">2025-11-17T15:31:00Z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0x01010070863B0C1058F14081B67E1034063220</vt:lpwstr>
  </property>
  <property fmtid="{D5CDD505-2E9C-101B-9397-08002B2CF9AE}" pid="3" name="MediaServiceImageTags">
    <vt:lpwstr/>
  </property>
  <property fmtid="{D5CDD505-2E9C-101B-9397-08002B2CF9AE}" pid="4" name="Order">
    <vt:r8>7100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ies>
</file>